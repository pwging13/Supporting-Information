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2.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3.xml" ContentType="application/vnd.openxmlformats-officedocument.themeOverride+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F02F3" w14:textId="3EBE4F16" w:rsidR="00A66EDD" w:rsidRPr="00DD1EEC" w:rsidRDefault="006501A8" w:rsidP="00790FCD">
      <w:pPr>
        <w:pStyle w:val="BATitle"/>
      </w:pPr>
      <w:r>
        <w:t>Assessing alkene reactivity toward Cytochrome P450 mediated epoxidation through localized descriptors and regression modeling</w:t>
      </w:r>
    </w:p>
    <w:p w14:paraId="4F712EE5" w14:textId="3D189394" w:rsidR="00A66EDD" w:rsidRPr="00DD1EEC" w:rsidRDefault="00C55E0B" w:rsidP="000E75E3">
      <w:pPr>
        <w:pStyle w:val="BBAuthorName"/>
      </w:pPr>
      <w:r>
        <w:t>Phil</w:t>
      </w:r>
      <w:r w:rsidR="00963D37">
        <w:t>lip W. Gingrich</w:t>
      </w:r>
      <w:r>
        <w:t>, Justin</w:t>
      </w:r>
      <w:r w:rsidR="00963D37">
        <w:t xml:space="preserve"> B. Siegel, and Dean </w:t>
      </w:r>
      <w:r w:rsidR="00124C74">
        <w:t xml:space="preserve">J. </w:t>
      </w:r>
      <w:r w:rsidR="00963D37">
        <w:t>Tantillo</w:t>
      </w:r>
      <w:r w:rsidR="00E2468A">
        <w:t>*</w:t>
      </w:r>
    </w:p>
    <w:p w14:paraId="4420E287" w14:textId="7DE54F75" w:rsidR="00A66EDD" w:rsidRDefault="00F7543A" w:rsidP="00835CBD">
      <w:pPr>
        <w:pStyle w:val="BCAuthorAddress"/>
      </w:pPr>
      <w:r w:rsidRPr="00F7543A">
        <w:t>Department of Chemistry</w:t>
      </w:r>
      <w:r>
        <w:t xml:space="preserve">, </w:t>
      </w:r>
      <w:r w:rsidRPr="00F7543A">
        <w:t>University of California, Davis</w:t>
      </w:r>
      <w:r>
        <w:t xml:space="preserve">, </w:t>
      </w:r>
      <w:r w:rsidRPr="00F7543A">
        <w:t>One Shields Avenue</w:t>
      </w:r>
      <w:r>
        <w:t xml:space="preserve">, </w:t>
      </w:r>
      <w:r w:rsidRPr="00F7543A">
        <w:t xml:space="preserve">Davis, CA </w:t>
      </w:r>
    </w:p>
    <w:p w14:paraId="3C9F3EFE" w14:textId="7C757B41" w:rsidR="00BE533F" w:rsidRPr="00DD1EEC" w:rsidRDefault="00C55E0B" w:rsidP="00835CBD">
      <w:pPr>
        <w:pStyle w:val="BGKeywords"/>
      </w:pPr>
      <w:r>
        <w:t>Cytochrome P450,</w:t>
      </w:r>
      <w:r w:rsidR="00532F5D">
        <w:t xml:space="preserve"> epoxidation</w:t>
      </w:r>
      <w:r>
        <w:t xml:space="preserve">, </w:t>
      </w:r>
      <w:r w:rsidR="00532F5D">
        <w:t>multiple linear regression</w:t>
      </w:r>
      <w:r>
        <w:t>, semi-empirical</w:t>
      </w:r>
      <w:r w:rsidR="00BE533F" w:rsidRPr="00310911">
        <w:t xml:space="preserve"> </w:t>
      </w:r>
    </w:p>
    <w:p w14:paraId="444069F8" w14:textId="77777777" w:rsidR="00A66EDD" w:rsidRPr="007F6792" w:rsidRDefault="005329C7" w:rsidP="007F6792">
      <w:pPr>
        <w:pStyle w:val="StyleBIEmailAddress95pt"/>
        <w:sectPr w:rsidR="00A66EDD" w:rsidRPr="007F6792" w:rsidSect="00984F9E">
          <w:headerReference w:type="default" r:id="rId8"/>
          <w:footerReference w:type="even" r:id="rId9"/>
          <w:footerReference w:type="default" r:id="rId10"/>
          <w:type w:val="continuous"/>
          <w:pgSz w:w="12240" w:h="15840" w:code="1"/>
          <w:pgMar w:top="720" w:right="1094" w:bottom="720" w:left="1094" w:header="720" w:footer="720" w:gutter="0"/>
          <w:cols w:space="720"/>
          <w:titlePg/>
        </w:sectPr>
      </w:pPr>
      <w:r>
        <w:t xml:space="preserve"> </w:t>
      </w:r>
    </w:p>
    <w:p w14:paraId="6347119B" w14:textId="56B19674" w:rsidR="004E35E0" w:rsidRPr="001C695B" w:rsidRDefault="00552A07" w:rsidP="003A5892">
      <w:pPr>
        <w:pStyle w:val="BDAbstract"/>
        <w:sectPr w:rsidR="004E35E0" w:rsidRPr="001C695B" w:rsidSect="004E35E0">
          <w:type w:val="continuous"/>
          <w:pgSz w:w="12240" w:h="15840"/>
          <w:pgMar w:top="720" w:right="1094" w:bottom="720" w:left="1094" w:header="720" w:footer="720" w:gutter="0"/>
          <w:cols w:space="461"/>
        </w:sectPr>
      </w:pPr>
      <w:r w:rsidRPr="006532A9">
        <w:rPr>
          <w:rStyle w:val="BDAbstractTitleChar"/>
        </w:rPr>
        <w:t>ABSTRACT</w:t>
      </w:r>
      <w:r w:rsidR="006532A9" w:rsidRPr="006532A9">
        <w:rPr>
          <w:rStyle w:val="BDAbstractTitleChar"/>
        </w:rPr>
        <w:t>:</w:t>
      </w:r>
      <w:r w:rsidRPr="00BE533F">
        <w:t xml:space="preserve"> </w:t>
      </w:r>
      <w:r w:rsidR="00DE1699">
        <w:t xml:space="preserve">The </w:t>
      </w:r>
      <w:r w:rsidR="003A5892">
        <w:t xml:space="preserve">prediction of </w:t>
      </w:r>
      <w:r w:rsidR="002C749F">
        <w:t xml:space="preserve">sites of </w:t>
      </w:r>
      <w:r w:rsidR="003A5892">
        <w:t>epoxid</w:t>
      </w:r>
      <w:r w:rsidR="002C749F">
        <w:t>ation</w:t>
      </w:r>
      <w:r w:rsidR="001C695B">
        <w:t xml:space="preserve"> </w:t>
      </w:r>
      <w:r w:rsidR="003A5892">
        <w:t>by cytochrome P450s</w:t>
      </w:r>
      <w:r w:rsidR="004D273D">
        <w:t xml:space="preserve"> during metabolism</w:t>
      </w:r>
      <w:r w:rsidR="003A5892">
        <w:t xml:space="preserve"> is particularly </w:t>
      </w:r>
      <w:r w:rsidR="001C695B">
        <w:t>important</w:t>
      </w:r>
      <w:r w:rsidR="003A5892">
        <w:t xml:space="preserve"> in drug design</w:t>
      </w:r>
      <w:r w:rsidR="00CF1285">
        <w:t>,</w:t>
      </w:r>
      <w:r w:rsidR="003A5892">
        <w:t xml:space="preserve"> as epoxides are capable of alkylating biological macromolecules</w:t>
      </w:r>
      <w:r w:rsidR="00B66FEE">
        <w:t>.</w:t>
      </w:r>
      <w:r w:rsidR="003A5892">
        <w:t xml:space="preserve"> Reliable methods are needed to quantitatively predict P450-mediated epoxidation barriers for</w:t>
      </w:r>
      <w:r w:rsidR="000F4ABD">
        <w:t xml:space="preserve"> inclusion in</w:t>
      </w:r>
      <w:r w:rsidR="003A5892">
        <w:t xml:space="preserve"> high throughput screening campai</w:t>
      </w:r>
      <w:r w:rsidR="001C695B">
        <w:t>gns</w:t>
      </w:r>
      <w:r w:rsidR="00F142DA">
        <w:t xml:space="preserve"> alongside protein-ligand docking</w:t>
      </w:r>
      <w:r w:rsidR="001C695B">
        <w:t>. Utilizing the fractional occupation number weighted density</w:t>
      </w:r>
      <w:r w:rsidR="004D273D">
        <w:t xml:space="preserve"> (FOD)</w:t>
      </w:r>
      <w:r w:rsidR="001C695B">
        <w:t xml:space="preserve"> and orbital weighted Fukui index </w:t>
      </w:r>
      <w:bookmarkStart w:id="1" w:name="_Hlk82089591"/>
      <w:r w:rsidR="004D273D">
        <w:t>(</w:t>
      </w:r>
      <w:r w:rsidR="0049752A">
        <w:rPr>
          <w:i/>
          <w:iCs/>
        </w:rPr>
        <w:t>f</w:t>
      </w:r>
      <w:r w:rsidR="0049752A">
        <w:rPr>
          <w:i/>
          <w:iCs/>
          <w:vertAlign w:val="subscript"/>
        </w:rPr>
        <w:t>w</w:t>
      </w:r>
      <w:r w:rsidR="0049752A">
        <w:rPr>
          <w:i/>
          <w:iCs/>
          <w:vertAlign w:val="superscript"/>
        </w:rPr>
        <w:t>+</w:t>
      </w:r>
      <w:bookmarkEnd w:id="1"/>
      <w:r w:rsidR="004D273D">
        <w:rPr>
          <w:iCs/>
        </w:rPr>
        <w:t xml:space="preserve">) </w:t>
      </w:r>
      <w:r w:rsidR="001C695B">
        <w:t xml:space="preserve">as descriptors of local reactivity and a data set of 36 </w:t>
      </w:r>
      <w:r w:rsidR="0049752A">
        <w:t xml:space="preserve">alkene epoxidation barriers computed with </w:t>
      </w:r>
      <w:r w:rsidR="00CF1285">
        <w:t>density functional the</w:t>
      </w:r>
      <w:r w:rsidR="00701447">
        <w:t>or</w:t>
      </w:r>
      <w:r w:rsidR="00CF1285">
        <w:t>y (</w:t>
      </w:r>
      <w:r w:rsidR="0049752A">
        <w:t>DFT</w:t>
      </w:r>
      <w:r w:rsidR="00CF1285">
        <w:t>)</w:t>
      </w:r>
      <w:r w:rsidR="001C695B">
        <w:t xml:space="preserve">, we </w:t>
      </w:r>
      <w:r w:rsidR="004D273D">
        <w:t xml:space="preserve">developed </w:t>
      </w:r>
      <w:r w:rsidR="001C695B">
        <w:t>a</w:t>
      </w:r>
      <w:r w:rsidR="004D273D">
        <w:t>nd</w:t>
      </w:r>
      <w:r w:rsidR="001C695B">
        <w:t xml:space="preserve"> validated</w:t>
      </w:r>
      <w:r w:rsidR="004D273D">
        <w:t xml:space="preserve"> a</w:t>
      </w:r>
      <w:r w:rsidR="001C695B">
        <w:t xml:space="preserve"> multiple linear regression model for the </w:t>
      </w:r>
      <w:r w:rsidR="0049752A">
        <w:t>reliabl</w:t>
      </w:r>
      <w:r w:rsidR="004D273D">
        <w:t>e</w:t>
      </w:r>
      <w:r w:rsidR="0049752A">
        <w:t xml:space="preserve"> </w:t>
      </w:r>
      <w:r w:rsidR="001C695B">
        <w:t>estimat</w:t>
      </w:r>
      <w:r w:rsidR="0049752A">
        <w:t>i</w:t>
      </w:r>
      <w:r w:rsidR="004D273D">
        <w:t>on of</w:t>
      </w:r>
      <w:r w:rsidR="001C695B">
        <w:t xml:space="preserve"> epoxidation barriers using only substrate structures as input.</w:t>
      </w:r>
      <w:r w:rsidR="00F142DA">
        <w:t xml:space="preserve"> </w:t>
      </w:r>
      <w:r w:rsidR="004D273D">
        <w:t>Using our recommended level of theory</w:t>
      </w:r>
      <w:r w:rsidR="004D273D" w:rsidRPr="00F142DA">
        <w:t xml:space="preserve"> </w:t>
      </w:r>
      <w:r w:rsidR="004D273D">
        <w:t>(</w:t>
      </w:r>
      <w:r w:rsidR="00F142DA" w:rsidRPr="00F142DA">
        <w:t>GFN2-xTB//GFN-FF</w:t>
      </w:r>
      <w:r w:rsidR="004D273D">
        <w:t>)</w:t>
      </w:r>
      <w:r w:rsidR="001C695B">
        <w:t>, mean absolute errors in the training and test sets were found to b</w:t>
      </w:r>
      <w:r w:rsidR="00F142DA">
        <w:t>e 0.6</w:t>
      </w:r>
      <w:r w:rsidR="00B123D0">
        <w:t>6</w:t>
      </w:r>
      <w:r w:rsidR="00F142DA">
        <w:t xml:space="preserve"> kcal/mol and 0.70</w:t>
      </w:r>
      <w:r w:rsidR="00E744AC">
        <w:t xml:space="preserve"> </w:t>
      </w:r>
      <w:r w:rsidR="00F142DA">
        <w:t xml:space="preserve">kcal/mol, respectively, with coefficients of determination of ca. 0.80. </w:t>
      </w:r>
      <w:ins w:id="2" w:author="Phillip Gingrich" w:date="2022-03-24T13:03:00Z">
        <w:r w:rsidR="00123430">
          <w:t xml:space="preserve">We </w:t>
        </w:r>
        <w:r w:rsidR="00E744AC">
          <w:t>demonstrate</w:t>
        </w:r>
        <w:r w:rsidR="00123430">
          <w:t xml:space="preserve"> </w:t>
        </w:r>
        <w:r w:rsidR="003846AC">
          <w:t xml:space="preserve">the utility of this approach on three known substrates of CYP101A1 and further show </w:t>
        </w:r>
        <w:r w:rsidR="00123430">
          <w:t xml:space="preserve">that is approach is inappropriate for </w:t>
        </w:r>
        <w:r w:rsidR="00E744AC">
          <w:t>particularly electron-rich alkenes</w:t>
        </w:r>
        <w:r w:rsidR="00123430">
          <w:t xml:space="preserve">. </w:t>
        </w:r>
      </w:ins>
      <w:r w:rsidR="00F142DA">
        <w:t>By employing a modern semi-empirical method on force field generated geometries, the required descriptors can be calculated on the millisecond timescale</w:t>
      </w:r>
      <w:r w:rsidR="004D273D" w:rsidRPr="004D273D">
        <w:t xml:space="preserve"> </w:t>
      </w:r>
      <w:r w:rsidR="004D273D">
        <w:t>per structure</w:t>
      </w:r>
      <w:r w:rsidR="00F142DA">
        <w:t xml:space="preserve">, making the approach well-suited for incorporation </w:t>
      </w:r>
      <w:r w:rsidR="00CF1285">
        <w:t xml:space="preserve">into high throughput methodologies </w:t>
      </w:r>
      <w:r w:rsidR="00F142DA">
        <w:t xml:space="preserve">alongside docking. </w:t>
      </w:r>
    </w:p>
    <w:p w14:paraId="14C06EEE" w14:textId="3A96AC0A" w:rsidR="00221694" w:rsidRPr="002D7655" w:rsidRDefault="00221694" w:rsidP="00772D16">
      <w:pPr>
        <w:pStyle w:val="TAMainText"/>
      </w:pPr>
      <w:r w:rsidRPr="002D7655">
        <w:t>Introduction</w:t>
      </w:r>
    </w:p>
    <w:p w14:paraId="7FC90F53" w14:textId="779FFCFF" w:rsidR="005823D0" w:rsidRDefault="00FD73A4" w:rsidP="00772D16">
      <w:pPr>
        <w:pStyle w:val="TAMainText"/>
      </w:pPr>
      <w:r>
        <w:t xml:space="preserve">Of the multiple </w:t>
      </w:r>
      <w:r w:rsidR="0049752A">
        <w:t xml:space="preserve">oxidative </w:t>
      </w:r>
      <w:r>
        <w:t xml:space="preserve">transformations that cytochrome P450s </w:t>
      </w:r>
      <w:r w:rsidR="00772F40">
        <w:t>catalyze</w:t>
      </w:r>
      <w:r>
        <w:t>,</w:t>
      </w:r>
      <w:r w:rsidR="00451B14">
        <w:fldChar w:fldCharType="begin"/>
      </w:r>
      <w:r w:rsidR="00451B14">
        <w:instrText xml:space="preserve"> ADDIN EN.CITE &lt;EndNote&gt;&lt;Cite&gt;&lt;Author&gt;Meunier&lt;/Author&gt;&lt;Year&gt;2004&lt;/Year&gt;&lt;RecNum&gt;174&lt;/RecNum&gt;&lt;DisplayText&gt;&lt;style face="superscript"&gt;1&lt;/style&gt;&lt;/DisplayText&gt;&lt;record&gt;&lt;rec-number&gt;174&lt;/rec-number&gt;&lt;foreign-keys&gt;&lt;key app="EN" db-id="pesawtpsv9vev0exef3xzwfkedpxvfz22awe" timestamp="1622782624"&gt;174&lt;/key&gt;&lt;/foreign-keys&gt;&lt;ref-type name="Journal Article"&gt;17&lt;/ref-type&gt;&lt;contributors&gt;&lt;authors&gt;&lt;author&gt;Meunier, Bernard&lt;/author&gt;&lt;author&gt;de Visser, Samuël P.&lt;/author&gt;&lt;author&gt;Shaik, Sason&lt;/author&gt;&lt;/authors&gt;&lt;/contributors&gt;&lt;titles&gt;&lt;title&gt;Mechanism of Oxidation Reactions Catalyzed by Cytochrome P450 Enzymes&lt;/title&gt;&lt;secondary-title&gt;Chemical Reviews&lt;/secondary-title&gt;&lt;/titles&gt;&lt;periodical&gt;&lt;full-title&gt;Chemical reviews&lt;/full-title&gt;&lt;/periodical&gt;&lt;pages&gt;3947-3980&lt;/pages&gt;&lt;volume&gt;104&lt;/volume&gt;&lt;number&gt;9&lt;/number&gt;&lt;dates&gt;&lt;year&gt;2004&lt;/year&gt;&lt;pub-dates&gt;&lt;date&gt;2004/09/01&lt;/date&gt;&lt;/pub-dates&gt;&lt;/dates&gt;&lt;publisher&gt;American Chemical Society&lt;/publisher&gt;&lt;isbn&gt;0009-2665&lt;/isbn&gt;&lt;urls&gt;&lt;related-urls&gt;&lt;url&gt;https://doi.org/10.1021/cr020443g&lt;/url&gt;&lt;/related-urls&gt;&lt;/urls&gt;&lt;electronic-resource-num&gt;10.1021/cr020443g&lt;/electronic-resource-num&gt;&lt;/record&gt;&lt;/Cite&gt;&lt;/EndNote&gt;</w:instrText>
      </w:r>
      <w:r w:rsidR="00451B14">
        <w:fldChar w:fldCharType="separate"/>
      </w:r>
      <w:r w:rsidR="00451B14" w:rsidRPr="00451B14">
        <w:rPr>
          <w:noProof/>
          <w:vertAlign w:val="superscript"/>
        </w:rPr>
        <w:t>1</w:t>
      </w:r>
      <w:r w:rsidR="00451B14">
        <w:fldChar w:fldCharType="end"/>
      </w:r>
      <w:r>
        <w:t xml:space="preserve"> hydroxylation is best known and most widely studied. Often, hydroxylation is critical for the overall metabolism of xenobiotics within humans (and other organisms)</w:t>
      </w:r>
      <w:r w:rsidR="00611DCC">
        <w:t>,</w:t>
      </w:r>
      <w:r>
        <w:t xml:space="preserve"> where the increased hydrophilicity of the hydroxylated product is necessary for excreting downstream metabolites through the urine</w:t>
      </w:r>
      <w:ins w:id="3" w:author="Phillip Gingrich" w:date="2022-03-24T13:03:00Z">
        <w:r w:rsidR="001B7091">
          <w:t>,</w:t>
        </w:r>
      </w:ins>
      <w:r w:rsidR="00611DCC">
        <w:t xml:space="preserve"> or hydroxylated products are further functionalized and marked for removal</w:t>
      </w:r>
      <w:r>
        <w:t>. In addition to hydroxylation, other reactivities, such</w:t>
      </w:r>
      <w:r w:rsidR="00611DCC">
        <w:t xml:space="preserve"> as</w:t>
      </w:r>
      <w:r>
        <w:t xml:space="preserve"> N- or S-oxidation, dealkylation</w:t>
      </w:r>
      <w:r w:rsidR="005823D0">
        <w:t>, and dehalogenation</w:t>
      </w:r>
      <w:r w:rsidR="005F4DEE">
        <w:t>,</w:t>
      </w:r>
      <w:r w:rsidR="005823D0">
        <w:t xml:space="preserve"> are known to be catalyzed by P450s.</w:t>
      </w:r>
      <w:r w:rsidR="00E64597">
        <w:fldChar w:fldCharType="begin"/>
      </w:r>
      <w:r w:rsidR="00E64597">
        <w:instrText xml:space="preserve"> ADDIN EN.CITE &lt;EndNote&gt;&lt;Cite&gt;&lt;Author&gt;Shaik&lt;/Author&gt;&lt;Year&gt;2010&lt;/Year&gt;&lt;RecNum&gt;136&lt;/RecNum&gt;&lt;DisplayText&gt;&lt;style face="superscript"&gt;2&lt;/style&gt;&lt;/DisplayText&gt;&lt;record&gt;&lt;rec-number&gt;136&lt;/rec-number&gt;&lt;foreign-keys&gt;&lt;key app="EN" db-id="pesawtpsv9vev0exef3xzwfkedpxvfz22awe" timestamp="1605379095"&gt;136&lt;/key&gt;&lt;/foreign-keys&gt;&lt;ref-type name="Journal Article"&gt;17&lt;/ref-type&gt;&lt;contributors&gt;&lt;authors&gt;&lt;author&gt;Shaik, Sason&lt;/author&gt;&lt;author&gt;Cohen, Shimrit&lt;/author&gt;&lt;author&gt;Wang, Yong&lt;/author&gt;&lt;author&gt;Chen, Hui&lt;/author&gt;&lt;author&gt;Kumar, Devesh&lt;/author&gt;&lt;author&gt;Thiel, Walter&lt;/author&gt;&lt;/authors&gt;&lt;/contributors&gt;&lt;titles&gt;&lt;title&gt;P450 Enzymes: Their Structure, Reactivity, and Selectivity—Modeled by QM/MM Calculations&lt;/title&gt;&lt;secondary-title&gt;Chemical Reviews&lt;/secondary-title&gt;&lt;/titles&gt;&lt;periodical&gt;&lt;full-title&gt;Chemical reviews&lt;/full-title&gt;&lt;/periodical&gt;&lt;pages&gt;949-1017&lt;/pages&gt;&lt;volume&gt;110&lt;/volume&gt;&lt;number&gt;2&lt;/number&gt;&lt;dates&gt;&lt;year&gt;2010&lt;/year&gt;&lt;pub-dates&gt;&lt;date&gt;2010/02/10&lt;/date&gt;&lt;/pub-dates&gt;&lt;/dates&gt;&lt;publisher&gt;American Chemical Society&lt;/publisher&gt;&lt;isbn&gt;0009-2665&lt;/isbn&gt;&lt;urls&gt;&lt;related-urls&gt;&lt;url&gt;https://doi.org/10.1021/cr900121s&lt;/url&gt;&lt;/related-urls&gt;&lt;/urls&gt;&lt;electronic-resource-num&gt;10.1021/cr900121s&lt;/electronic-resource-num&gt;&lt;/record&gt;&lt;/Cite&gt;&lt;/EndNote&gt;</w:instrText>
      </w:r>
      <w:r w:rsidR="00E64597">
        <w:fldChar w:fldCharType="separate"/>
      </w:r>
      <w:r w:rsidR="00E64597" w:rsidRPr="00E64597">
        <w:rPr>
          <w:noProof/>
          <w:vertAlign w:val="superscript"/>
        </w:rPr>
        <w:t>2</w:t>
      </w:r>
      <w:r w:rsidR="00E64597">
        <w:fldChar w:fldCharType="end"/>
      </w:r>
      <w:r w:rsidR="005823D0">
        <w:t xml:space="preserve"> Among these</w:t>
      </w:r>
      <w:r w:rsidR="005F4DEE">
        <w:t>,</w:t>
      </w:r>
      <w:r w:rsidR="005823D0">
        <w:t xml:space="preserve"> epoxidation of </w:t>
      </w:r>
      <w:r w:rsidR="00611DCC">
        <w:t>alkenes (and arenes)</w:t>
      </w:r>
      <w:r w:rsidR="005823D0">
        <w:t xml:space="preserve"> is particularly common</w:t>
      </w:r>
      <w:del w:id="4" w:author="Phillip Gingrich" w:date="2022-03-24T13:03:00Z">
        <w:r w:rsidR="005823D0">
          <w:delText>.</w:delText>
        </w:r>
      </w:del>
      <w:ins w:id="5" w:author="Phillip Gingrich" w:date="2022-03-24T13:03:00Z">
        <w:r w:rsidR="005823D0">
          <w:t>.</w:t>
        </w:r>
        <w:r w:rsidR="00923F13">
          <w:fldChar w:fldCharType="begin"/>
        </w:r>
        <w:r w:rsidR="00923F13">
          <w:instrText xml:space="preserve"> ADDIN EN.CITE &lt;EndNote&gt;&lt;Cite&gt;&lt;Author&gt;Vaz&lt;/Author&gt;&lt;Year&gt;1998&lt;/Year&gt;&lt;RecNum&gt;36&lt;/RecNum&gt;&lt;DisplayText&gt;&lt;style face="superscript"&gt;3&lt;/style&gt;&lt;/DisplayText&gt;&lt;record&gt;&lt;rec-number&gt;36&lt;/rec-number&gt;&lt;foreign-keys&gt;&lt;key app="EN" db-id="vvsf2fe2lxfw5ae9st75zsxrd9xxwrvztp0x" timestamp="1648097593"&gt;36&lt;/key&gt;&lt;/foreign-keys&gt;&lt;ref-type name="Journal Article"&gt;17&lt;/ref-type&gt;&lt;contributors&gt;&lt;authors&gt;&lt;author&gt;Vaz, Alfin DN&lt;/author&gt;&lt;author&gt;McGinnity, Dermot F&lt;/author&gt;&lt;author&gt;Coon, Minor J&lt;/author&gt;&lt;/authors&gt;&lt;/contributors&gt;&lt;titles&gt;&lt;title&gt;Epoxidation of olefins by cytochrome P450: evidence from site-specific mutagenesis for hydroperoxo-iron as an electrophilic oxidant&lt;/title&gt;&lt;secondary-title&gt;Proceedings of the National Academy of Sciences&lt;/secondary-title&gt;&lt;/titles&gt;&lt;periodical&gt;&lt;full-title&gt;Proceedings of the National Academy of Sciences&lt;/full-title&gt;&lt;/periodical&gt;&lt;pages&gt;3555-3560&lt;/pages&gt;&lt;volume&gt;95&lt;/volume&gt;&lt;number&gt;7&lt;/number&gt;&lt;dates&gt;&lt;year&gt;1998&lt;/year&gt;&lt;/dates&gt;&lt;isbn&gt;0027-8424&lt;/isbn&gt;&lt;urls&gt;&lt;/urls&gt;&lt;/record&gt;&lt;/Cite&gt;&lt;/EndNote&gt;</w:instrText>
        </w:r>
        <w:r w:rsidR="00923F13">
          <w:fldChar w:fldCharType="separate"/>
        </w:r>
        <w:r w:rsidR="00923F13" w:rsidRPr="00923F13">
          <w:rPr>
            <w:noProof/>
            <w:vertAlign w:val="superscript"/>
          </w:rPr>
          <w:t>3</w:t>
        </w:r>
        <w:r w:rsidR="00923F13">
          <w:fldChar w:fldCharType="end"/>
        </w:r>
      </w:ins>
    </w:p>
    <w:p w14:paraId="4E57EC1F" w14:textId="6B9B40C6" w:rsidR="001E5249" w:rsidRDefault="0077422E" w:rsidP="00772D16">
      <w:pPr>
        <w:pStyle w:val="TAMainText"/>
      </w:pPr>
      <w:r>
        <w:t xml:space="preserve">Safety profiling is important </w:t>
      </w:r>
      <w:r w:rsidR="00E64597">
        <w:t>for</w:t>
      </w:r>
      <w:r>
        <w:t xml:space="preserve"> epoxides as they</w:t>
      </w:r>
      <w:r w:rsidR="005823D0">
        <w:t xml:space="preserve"> are not</w:t>
      </w:r>
      <w:r w:rsidR="0049752A">
        <w:t xml:space="preserve"> </w:t>
      </w:r>
      <w:ins w:id="6" w:author="Phillip Gingrich" w:date="2022-03-24T13:03:00Z">
        <w:r w:rsidR="002D7655">
          <w:t xml:space="preserve">typically </w:t>
        </w:r>
      </w:ins>
      <w:r w:rsidR="005823D0">
        <w:t>innocuous</w:t>
      </w:r>
      <w:del w:id="7" w:author="Phillip Gingrich" w:date="2022-03-24T13:03:00Z">
        <w:r w:rsidR="0049752A">
          <w:delText xml:space="preserve"> in </w:delText>
        </w:r>
        <w:r w:rsidR="00611DCC">
          <w:delText xml:space="preserve">many </w:delText>
        </w:r>
        <w:r w:rsidR="0049752A">
          <w:delText>cases</w:delText>
        </w:r>
      </w:del>
      <w:r w:rsidR="005823D0">
        <w:t xml:space="preserve">. Given the </w:t>
      </w:r>
      <w:r w:rsidR="00E64597">
        <w:t>intrinsic strain in</w:t>
      </w:r>
      <w:r w:rsidR="005823D0">
        <w:t xml:space="preserve"> the 3-membered ring</w:t>
      </w:r>
      <w:r w:rsidR="00772F40">
        <w:t>,</w:t>
      </w:r>
      <w:r w:rsidR="005823D0">
        <w:t xml:space="preserve"> coupled with the strongly electronegative oxygen atom, the carbon atoms in an epoxide are</w:t>
      </w:r>
      <w:r>
        <w:t xml:space="preserve"> considerably</w:t>
      </w:r>
      <w:r w:rsidR="005823D0">
        <w:t xml:space="preserve"> electrophilic, potentially </w:t>
      </w:r>
      <w:r>
        <w:t>making</w:t>
      </w:r>
      <w:r w:rsidR="005823D0">
        <w:t xml:space="preserve"> epoxide containing metabolites strong alkylating agents toward biologically important compounds such as DNA.</w:t>
      </w:r>
      <w:del w:id="8" w:author="Phillip Gingrich" w:date="2022-03-24T13:03:00Z">
        <w:r w:rsidR="00451B14">
          <w:fldChar w:fldCharType="begin"/>
        </w:r>
        <w:r w:rsidR="00E64597">
          <w:delInstrText xml:space="preserve"> ADDIN EN.CITE &lt;EndNote&gt;&lt;Cite&gt;&lt;Author&gt;Ehrenberg&lt;/Author&gt;&lt;Year&gt;1981&lt;/Year&gt;&lt;RecNum&gt;221&lt;/RecNum&gt;&lt;DisplayText&gt;&lt;style face="superscript"&gt;3&lt;/style&gt;&lt;/DisplayText&gt;&lt;record&gt;&lt;rec-number&gt;221&lt;/rec-number&gt;&lt;foreign-keys&gt;&lt;key app="EN" db-id="pesawtpsv9vev0exef3xzwfkedpxvfz22awe" timestamp="1632502754"&gt;221&lt;/key&gt;&lt;/foreign-keys&gt;&lt;ref-type name="Journal Article"&gt;17&lt;/ref-type&gt;&lt;contributors&gt;&lt;authors&gt;&lt;author&gt;Ehrenberg, L&lt;/author&gt;&lt;author&gt;Hussain, S&lt;/author&gt;&lt;/authors&gt;&lt;/contributors&gt;&lt;titles&gt;&lt;title&gt;Genetic toxicity of some important epoxides&lt;/title&gt;&lt;secondary-title&gt;Mutation Research/Reviews in Genetic Toxicology&lt;/secondary-title&gt;&lt;/titles&gt;&lt;periodical&gt;&lt;full-title&gt;Mutation Research/Reviews in Genetic Toxicology&lt;/full-title&gt;&lt;/periodical&gt;&lt;pages&gt;1-113&lt;/pages&gt;&lt;volume&gt;86&lt;/volume&gt;&lt;number&gt;1&lt;/number&gt;&lt;dates&gt;&lt;year&gt;1981&lt;/year&gt;&lt;/dates&gt;&lt;isbn&gt;0165-1110&lt;/isbn&gt;&lt;urls&gt;&lt;/urls&gt;&lt;/record&gt;&lt;/Cite&gt;&lt;/EndNote&gt;</w:delInstrText>
        </w:r>
        <w:r w:rsidR="00451B14">
          <w:fldChar w:fldCharType="separate"/>
        </w:r>
        <w:r w:rsidR="00E64597" w:rsidRPr="00E64597">
          <w:rPr>
            <w:noProof/>
            <w:vertAlign w:val="superscript"/>
          </w:rPr>
          <w:delText>3</w:delText>
        </w:r>
        <w:r w:rsidR="00451B14">
          <w:fldChar w:fldCharType="end"/>
        </w:r>
      </w:del>
      <w:ins w:id="9" w:author="Phillip Gingrich" w:date="2022-03-24T13:03:00Z">
        <w:r w:rsidR="00451B14">
          <w:fldChar w:fldCharType="begin"/>
        </w:r>
        <w:r w:rsidR="00923F13">
          <w:instrText xml:space="preserve"> ADDIN EN.CITE &lt;EndNote&gt;&lt;Cite&gt;&lt;Author&gt;Ehrenberg&lt;/Author&gt;&lt;Year&gt;1981&lt;/Year&gt;&lt;RecNum&gt;221&lt;/RecNum&gt;&lt;DisplayText&gt;&lt;style face="superscript"&gt;4&lt;/style&gt;&lt;/DisplayText&gt;&lt;record&gt;&lt;rec-number&gt;221&lt;/rec-number&gt;&lt;foreign-keys&gt;&lt;key app="EN" db-id="pesawtpsv9vev0exef3xzwfkedpxvfz22awe" timestamp="1632502754"&gt;221&lt;/key&gt;&lt;/foreign-keys&gt;&lt;ref-type name="Journal Article"&gt;17&lt;/ref-type&gt;&lt;contributors&gt;&lt;authors&gt;&lt;author&gt;Ehrenberg, L&lt;/author&gt;&lt;author&gt;Hussain, S&lt;/author&gt;&lt;/authors&gt;&lt;/contributors&gt;&lt;titles&gt;&lt;title&gt;Genetic toxicity of some important epoxides&lt;/title&gt;&lt;secondary-title&gt;Mutation Research/Reviews in Genetic Toxicology&lt;/secondary-title&gt;&lt;/titles&gt;&lt;periodical&gt;&lt;full-title&gt;Mutation Research/Reviews in Genetic Toxicology&lt;/full-title&gt;&lt;/periodical&gt;&lt;pages&gt;1-113&lt;/pages&gt;&lt;volume&gt;86&lt;/volume&gt;&lt;number&gt;1&lt;/number&gt;&lt;dates&gt;&lt;year&gt;1981&lt;/year&gt;&lt;/dates&gt;&lt;isbn&gt;0165-1110&lt;/isbn&gt;&lt;urls&gt;&lt;/urls&gt;&lt;/record&gt;&lt;/Cite&gt;&lt;/EndNote&gt;</w:instrText>
        </w:r>
        <w:r w:rsidR="00451B14">
          <w:fldChar w:fldCharType="separate"/>
        </w:r>
        <w:r w:rsidR="00923F13" w:rsidRPr="00923F13">
          <w:rPr>
            <w:noProof/>
            <w:vertAlign w:val="superscript"/>
          </w:rPr>
          <w:t>4</w:t>
        </w:r>
        <w:r w:rsidR="00451B14">
          <w:fldChar w:fldCharType="end"/>
        </w:r>
      </w:ins>
      <w:r w:rsidR="005823D0">
        <w:t xml:space="preserve"> </w:t>
      </w:r>
      <w:r w:rsidR="00611DCC">
        <w:t>For example</w:t>
      </w:r>
      <w:r w:rsidR="005823D0">
        <w:t xml:space="preserve">, aflatoxin B1 exo-8,9-epoxide </w:t>
      </w:r>
      <w:r w:rsidR="001E5249">
        <w:t>covalently bind</w:t>
      </w:r>
      <w:r w:rsidR="00611DCC">
        <w:t>s</w:t>
      </w:r>
      <w:r w:rsidR="001E5249">
        <w:t xml:space="preserve"> to guanine residues at the N7 position, making aflatoxin B1 (</w:t>
      </w:r>
      <w:r w:rsidR="00611DCC">
        <w:t>via this</w:t>
      </w:r>
      <w:r w:rsidR="001E5249">
        <w:t xml:space="preserve"> epoxide) a known hepatocarcinogen.</w:t>
      </w:r>
      <w:del w:id="10" w:author="Phillip Gingrich" w:date="2022-03-24T13:03:00Z">
        <w:r w:rsidR="00451B14">
          <w:fldChar w:fldCharType="begin"/>
        </w:r>
        <w:r w:rsidR="00E64597">
          <w:delInstrText xml:space="preserve"> ADDIN EN.CITE &lt;EndNote&gt;&lt;Cite&gt;&lt;Author&gt;Massey&lt;/Author&gt;&lt;Year&gt;1995&lt;/Year&gt;&lt;RecNum&gt;220&lt;/RecNum&gt;&lt;DisplayText&gt;&lt;style face="superscript"&gt;4&lt;/style&gt;&lt;/DisplayText&gt;&lt;record&gt;&lt;rec-number&gt;220&lt;/rec-number&gt;&lt;foreign-keys&gt;&lt;key app="EN" db-id="pesawtpsv9vev0exef3xzwfkedpxvfz22awe" timestamp="1632502461"&gt;220&lt;/key&gt;&lt;/foreign-keys&gt;&lt;ref-type name="Journal Article"&gt;17&lt;/ref-type&gt;&lt;contributors&gt;&lt;authors&gt;&lt;author&gt;Massey, Thomas E&lt;/author&gt;&lt;author&gt;Stewart, Richard K&lt;/author&gt;&lt;author&gt;Daniels, Jonathan M&lt;/author&gt;&lt;author&gt;Liu, Ling&lt;/author&gt;&lt;/authors&gt;&lt;/contributors&gt;&lt;titles&gt;&lt;title&gt;Biochemical and molecular aspects of mammalian susceptibility to aflatoxin B1 carcinogenicity&lt;/title&gt;&lt;secondary-title&gt;Proceedings of the Society for Experimental Biology and Medicine&lt;/secondary-title&gt;&lt;/titles&gt;&lt;periodical&gt;&lt;full-title&gt;Proceedings of the Society for Experimental Biology and Medicine&lt;/full-title&gt;&lt;/periodical&gt;&lt;pages&gt;213-227&lt;/pages&gt;&lt;volume&gt;208&lt;/volume&gt;&lt;number&gt;3&lt;/number&gt;&lt;dates&gt;&lt;year&gt;1995&lt;/year&gt;&lt;/dates&gt;&lt;isbn&gt;0037-9727&lt;/isbn&gt;&lt;urls&gt;&lt;/urls&gt;&lt;/record&gt;&lt;/Cite&gt;&lt;/EndNote&gt;</w:delInstrText>
        </w:r>
        <w:r w:rsidR="00451B14">
          <w:fldChar w:fldCharType="separate"/>
        </w:r>
        <w:r w:rsidR="00E64597" w:rsidRPr="00E64597">
          <w:rPr>
            <w:noProof/>
            <w:vertAlign w:val="superscript"/>
          </w:rPr>
          <w:delText>4</w:delText>
        </w:r>
        <w:r w:rsidR="00451B14">
          <w:fldChar w:fldCharType="end"/>
        </w:r>
      </w:del>
      <w:ins w:id="11" w:author="Phillip Gingrich" w:date="2022-03-24T13:03:00Z">
        <w:r w:rsidR="00451B14">
          <w:fldChar w:fldCharType="begin"/>
        </w:r>
        <w:r w:rsidR="00923F13">
          <w:instrText xml:space="preserve"> ADDIN EN.CITE &lt;EndNote&gt;&lt;Cite&gt;&lt;Author&gt;Massey&lt;/Author&gt;&lt;Year&gt;1995&lt;/Year&gt;&lt;RecNum&gt;220&lt;/RecNum&gt;&lt;DisplayText&gt;&lt;style face="superscript"&gt;5&lt;/style&gt;&lt;/DisplayText&gt;&lt;record&gt;&lt;rec-number&gt;220&lt;/rec-number&gt;&lt;foreign-keys&gt;&lt;key app="EN" db-id="pesawtpsv9vev0exef3xzwfkedpxvfz22awe" timestamp="1632502461"&gt;220&lt;/key&gt;&lt;/foreign-keys&gt;&lt;ref-type name="Journal Article"&gt;17&lt;/ref-type&gt;&lt;contributors&gt;&lt;authors&gt;&lt;author&gt;Massey, Thomas E&lt;/author&gt;&lt;author&gt;Stewart, Richard K&lt;/author&gt;&lt;author&gt;Daniels, Jonathan M&lt;/author&gt;&lt;author&gt;Liu, Ling&lt;/author&gt;&lt;/authors&gt;&lt;/contributors&gt;&lt;titles&gt;&lt;title&gt;Biochemical and molecular aspects of mammalian susceptibility to aflatoxin B1 carcinogenicity&lt;/title&gt;&lt;secondary-title&gt;Proceedings of the Society for Experimental Biology and Medicine&lt;/secondary-title&gt;&lt;/titles&gt;&lt;periodical&gt;&lt;full-title&gt;Proceedings of the Society for Experimental Biology and Medicine&lt;/full-title&gt;&lt;/periodical&gt;&lt;pages&gt;213-227&lt;/pages&gt;&lt;volume&gt;208&lt;/volume&gt;&lt;number&gt;3&lt;/number&gt;&lt;dates&gt;&lt;year&gt;1995&lt;/year&gt;&lt;/dates&gt;&lt;isbn&gt;0037-9727&lt;/isbn&gt;&lt;urls&gt;&lt;/urls&gt;&lt;/record&gt;&lt;/Cite&gt;&lt;/EndNote&gt;</w:instrText>
        </w:r>
        <w:r w:rsidR="00451B14">
          <w:fldChar w:fldCharType="separate"/>
        </w:r>
        <w:r w:rsidR="00923F13" w:rsidRPr="00923F13">
          <w:rPr>
            <w:noProof/>
            <w:vertAlign w:val="superscript"/>
          </w:rPr>
          <w:t>5</w:t>
        </w:r>
        <w:r w:rsidR="00451B14">
          <w:fldChar w:fldCharType="end"/>
        </w:r>
      </w:ins>
      <w:r w:rsidR="001E5249">
        <w:t xml:space="preserve"> To this end, the prediction of epoxidation products from P450-catalyzed transformations is </w:t>
      </w:r>
      <w:r w:rsidR="0049752A">
        <w:t>especially</w:t>
      </w:r>
      <w:r w:rsidR="001E5249">
        <w:t xml:space="preserve"> important for drug design and metabolism predictions</w:t>
      </w:r>
      <w:r w:rsidR="00611DCC">
        <w:t>,</w:t>
      </w:r>
      <w:r w:rsidR="00B37739">
        <w:t xml:space="preserve"> as such predictions could help </w:t>
      </w:r>
      <w:r w:rsidR="00427BEA">
        <w:t>elucidate the origins of</w:t>
      </w:r>
      <w:r w:rsidR="00772F40">
        <w:t>,</w:t>
      </w:r>
      <w:r w:rsidR="00427BEA">
        <w:t xml:space="preserve"> </w:t>
      </w:r>
      <w:r w:rsidR="001E5249">
        <w:t xml:space="preserve">and </w:t>
      </w:r>
      <w:r w:rsidR="00B37739">
        <w:t xml:space="preserve">even </w:t>
      </w:r>
      <w:r w:rsidR="001E5249">
        <w:t>anticipate</w:t>
      </w:r>
      <w:r w:rsidR="00772F40">
        <w:t>,</w:t>
      </w:r>
      <w:r w:rsidR="001E5249">
        <w:t xml:space="preserve"> off-target</w:t>
      </w:r>
      <w:r w:rsidR="0049752A">
        <w:t xml:space="preserve"> </w:t>
      </w:r>
      <w:r w:rsidR="001E5249">
        <w:t>effects.</w:t>
      </w:r>
    </w:p>
    <w:p w14:paraId="1A823A29" w14:textId="4585DF80" w:rsidR="00BC4429" w:rsidRDefault="002D68BF" w:rsidP="00772D16">
      <w:pPr>
        <w:pStyle w:val="TAMainText"/>
      </w:pPr>
      <w:r>
        <w:t>T</w:t>
      </w:r>
      <w:r w:rsidR="001E5249">
        <w:t xml:space="preserve">o predict downstream metabolites, docking </w:t>
      </w:r>
      <w:r w:rsidR="0077422E">
        <w:t xml:space="preserve">studies are often included </w:t>
      </w:r>
      <w:r w:rsidR="001E5249">
        <w:t xml:space="preserve">in high throughput screening </w:t>
      </w:r>
      <w:r w:rsidR="00B37739">
        <w:t>campaigns</w:t>
      </w:r>
      <w:r w:rsidR="0077422E">
        <w:t xml:space="preserve"> </w:t>
      </w:r>
      <w:r w:rsidR="001E5249">
        <w:t xml:space="preserve">to </w:t>
      </w:r>
      <w:r w:rsidR="00B37739">
        <w:t>evaluate</w:t>
      </w:r>
      <w:r w:rsidR="0077422E">
        <w:t xml:space="preserve"> </w:t>
      </w:r>
      <w:r w:rsidR="001E5249">
        <w:t>binding modes</w:t>
      </w:r>
      <w:r w:rsidR="00C56250">
        <w:t xml:space="preserve"> </w:t>
      </w:r>
      <w:r w:rsidR="007978D4">
        <w:t>and to predict associated binding affinities</w:t>
      </w:r>
      <w:r w:rsidR="001E5249">
        <w:t>.</w:t>
      </w:r>
      <w:del w:id="12" w:author="Phillip Gingrich" w:date="2022-03-24T13:03:00Z">
        <w:r w:rsidR="006B427E">
          <w:fldChar w:fldCharType="begin"/>
        </w:r>
        <w:r w:rsidR="006B427E">
          <w:delInstrText xml:space="preserve"> ADDIN EN.CITE &lt;EndNote&gt;&lt;Cite&gt;&lt;Author&gt;Santos&lt;/Author&gt;&lt;Year&gt;2010&lt;/Year&gt;&lt;RecNum&gt;229&lt;/RecNum&gt;&lt;DisplayText&gt;&lt;style face="superscript"&gt;5&lt;/style&gt;&lt;/DisplayText&gt;&lt;record&gt;&lt;rec-number&gt;229&lt;/rec-number&gt;&lt;foreign-keys&gt;&lt;key app="EN" db-id="pesawtpsv9vev0exef3xzwfkedpxvfz22awe" timestamp="1634875871"&gt;229&lt;/key&gt;&lt;/foreign-keys&gt;&lt;ref-type name="Journal Article"&gt;17&lt;/ref-type&gt;&lt;contributors&gt;&lt;authors&gt;&lt;author&gt;Santos, Rita&lt;/author&gt;&lt;author&gt;Hritz, Jozef&lt;/author&gt;&lt;author&gt;Oostenbrink, Chris&lt;/author&gt;&lt;/authors&gt;&lt;/contributors&gt;&lt;titles&gt;&lt;title&gt;Role of Water in Molecular Docking Simulations of Cytochrome P450 2D6&lt;/title&gt;&lt;secondary-title&gt;Journal of Chemical Information and Modeling&lt;/secondary-title&gt;&lt;/titles&gt;&lt;periodical&gt;&lt;full-title&gt;Journal of Chemical Information and Modeling&lt;/full-title&gt;&lt;/periodical&gt;&lt;pages&gt;146-154&lt;/pages&gt;&lt;volume&gt;50&lt;/volume&gt;&lt;number&gt;1&lt;/number&gt;&lt;dates&gt;&lt;year&gt;2010&lt;/year&gt;&lt;pub-dates&gt;&lt;date&gt;2010/01/25&lt;/date&gt;&lt;/pub-dates&gt;&lt;/dates&gt;&lt;publisher&gt;American Chemical Society&lt;/publisher&gt;&lt;isbn&gt;1549-9596&lt;/isbn&gt;&lt;urls&gt;&lt;related-urls&gt;&lt;url&gt;https://doi.org/10.1021/ci900293e&lt;/url&gt;&lt;/related-urls&gt;&lt;/urls&gt;&lt;electronic-resource-num&gt;10.1021/ci900293e&lt;/electronic-resource-num&gt;&lt;/record&gt;&lt;/Cite&gt;&lt;/EndNote&gt;</w:delInstrText>
        </w:r>
        <w:r w:rsidR="006B427E">
          <w:fldChar w:fldCharType="separate"/>
        </w:r>
        <w:r w:rsidR="006B427E" w:rsidRPr="006B427E">
          <w:rPr>
            <w:noProof/>
            <w:vertAlign w:val="superscript"/>
          </w:rPr>
          <w:delText>5</w:delText>
        </w:r>
        <w:r w:rsidR="006B427E">
          <w:fldChar w:fldCharType="end"/>
        </w:r>
      </w:del>
      <w:ins w:id="13" w:author="Phillip Gingrich" w:date="2022-03-24T13:03:00Z">
        <w:r w:rsidR="006B427E">
          <w:fldChar w:fldCharType="begin"/>
        </w:r>
        <w:r w:rsidR="00923F13">
          <w:instrText xml:space="preserve"> ADDIN EN.CITE &lt;EndNote&gt;&lt;Cite&gt;&lt;Author&gt;Santos&lt;/Author&gt;&lt;Year&gt;2010&lt;/Year&gt;&lt;RecNum&gt;229&lt;/RecNum&gt;&lt;DisplayText&gt;&lt;style face="superscript"&gt;6&lt;/style&gt;&lt;/DisplayText&gt;&lt;record&gt;&lt;rec-number&gt;229&lt;/rec-number&gt;&lt;foreign-keys&gt;&lt;key app="EN" db-id="pesawtpsv9vev0exef3xzwfkedpxvfz22awe" timestamp="1634875871"&gt;229&lt;/key&gt;&lt;/foreign-keys&gt;&lt;ref-type name="Journal Article"&gt;17&lt;/ref-type&gt;&lt;contributors&gt;&lt;authors&gt;&lt;author&gt;Santos, Rita&lt;/author&gt;&lt;author&gt;Hritz, Jozef&lt;/author&gt;&lt;author&gt;Oostenbrink, Chris&lt;/author&gt;&lt;/authors&gt;&lt;/contributors&gt;&lt;titles&gt;&lt;title&gt;Role of Water in Molecular Docking Simulations of Cytochrome P450 2D6&lt;/title&gt;&lt;secondary-title&gt;Journal of Chemical Information and Modeling&lt;/secondary-title&gt;&lt;/titles&gt;&lt;periodical&gt;&lt;full-title&gt;Journal of Chemical Information and Modeling&lt;/full-title&gt;&lt;/periodical&gt;&lt;pages&gt;146-154&lt;/pages&gt;&lt;volume&gt;50&lt;/volume&gt;&lt;number&gt;1&lt;/number&gt;&lt;dates&gt;&lt;year&gt;2010&lt;/year&gt;&lt;pub-dates&gt;&lt;date&gt;2010/01/25&lt;/date&gt;&lt;/pub-dates&gt;&lt;/dates&gt;&lt;publisher&gt;American Chemical Society&lt;/publisher&gt;&lt;isbn&gt;1549-9596&lt;/isbn&gt;&lt;urls&gt;&lt;related-urls&gt;&lt;url&gt;https://doi.org/10.1021/ci900293e&lt;/url&gt;&lt;/related-urls&gt;&lt;/urls&gt;&lt;electronic-resource-num&gt;10.1021/ci900293e&lt;/electronic-resource-num&gt;&lt;/record&gt;&lt;/Cite&gt;&lt;/EndNote&gt;</w:instrText>
        </w:r>
        <w:r w:rsidR="006B427E">
          <w:fldChar w:fldCharType="separate"/>
        </w:r>
        <w:r w:rsidR="00923F13" w:rsidRPr="00923F13">
          <w:rPr>
            <w:noProof/>
            <w:vertAlign w:val="superscript"/>
          </w:rPr>
          <w:t>6</w:t>
        </w:r>
        <w:r w:rsidR="006B427E">
          <w:fldChar w:fldCharType="end"/>
        </w:r>
      </w:ins>
      <w:r w:rsidR="001E5249">
        <w:t xml:space="preserve"> However, docking alone </w:t>
      </w:r>
      <w:r w:rsidR="007978D4">
        <w:t xml:space="preserve">neglects </w:t>
      </w:r>
      <w:r w:rsidR="001E5249">
        <w:t xml:space="preserve">the </w:t>
      </w:r>
      <w:r w:rsidR="007978D4">
        <w:t xml:space="preserve">importance of the </w:t>
      </w:r>
      <w:r w:rsidR="001E5249">
        <w:t>electronic structure of a substrate</w:t>
      </w:r>
      <w:r w:rsidR="00E64597">
        <w:t xml:space="preserve"> or residence time</w:t>
      </w:r>
      <w:del w:id="14" w:author="Phillip Gingrich" w:date="2022-03-24T13:03:00Z">
        <w:r w:rsidR="00E64597">
          <w:fldChar w:fldCharType="begin"/>
        </w:r>
        <w:r w:rsidR="006B427E">
          <w:delInstrText xml:space="preserve"> ADDIN EN.CITE &lt;EndNote&gt;&lt;Cite&gt;&lt;Author&gt;Chen&lt;/Author&gt;&lt;Year&gt;2015&lt;/Year&gt;&lt;RecNum&gt;154&lt;/RecNum&gt;&lt;DisplayText&gt;&lt;style face="superscript"&gt;6&lt;/style&gt;&lt;/DisplayText&gt;&lt;record&gt;&lt;rec-number&gt;154&lt;/rec-number&gt;&lt;foreign-keys&gt;&lt;key app="EN" db-id="pesawtpsv9vev0exef3xzwfkedpxvfz22awe" timestamp="1619592565"&gt;154&lt;/key&gt;&lt;/foreign-keys&gt;&lt;ref-type name="Journal Article"&gt;17&lt;/ref-type&gt;&lt;contributors&gt;&lt;authors&gt;&lt;author&gt;Chen, Yu-Chian&lt;/author&gt;&lt;/authors&gt;&lt;/contributors&gt;&lt;titles&gt;&lt;title&gt;Beware of docking!&lt;/title&gt;&lt;secondary-title&gt;Trends in pharmacological sciences&lt;/secondary-title&gt;&lt;/titles&gt;&lt;periodical&gt;&lt;full-title&gt;Trends in pharmacological sciences&lt;/full-title&gt;&lt;/periodical&gt;&lt;pages&gt;78-95&lt;/pages&gt;&lt;volume&gt;36&lt;/volume&gt;&lt;number&gt;2&lt;/number&gt;&lt;dates&gt;&lt;year&gt;2015&lt;/year&gt;&lt;/dates&gt;&lt;isbn&gt;0165-6147&lt;/isbn&gt;&lt;urls&gt;&lt;/urls&gt;&lt;/record&gt;&lt;/Cite&gt;&lt;/EndNote&gt;</w:delInstrText>
        </w:r>
        <w:r w:rsidR="00E64597">
          <w:fldChar w:fldCharType="separate"/>
        </w:r>
        <w:r w:rsidR="006B427E" w:rsidRPr="006B427E">
          <w:rPr>
            <w:noProof/>
            <w:vertAlign w:val="superscript"/>
          </w:rPr>
          <w:delText>6</w:delText>
        </w:r>
        <w:r w:rsidR="00E64597">
          <w:fldChar w:fldCharType="end"/>
        </w:r>
      </w:del>
      <w:ins w:id="15" w:author="Phillip Gingrich" w:date="2022-03-24T13:03:00Z">
        <w:r w:rsidR="00E64597">
          <w:fldChar w:fldCharType="begin"/>
        </w:r>
        <w:r w:rsidR="00923F13">
          <w:instrText xml:space="preserve"> ADDIN EN.CITE &lt;EndNote&gt;&lt;Cite&gt;&lt;Author&gt;Chen&lt;/Author&gt;&lt;Year&gt;2015&lt;/Year&gt;&lt;RecNum&gt;154&lt;/RecNum&gt;&lt;DisplayText&gt;&lt;style face="superscript"&gt;7&lt;/style&gt;&lt;/DisplayText&gt;&lt;record&gt;&lt;rec-number&gt;154&lt;/rec-number&gt;&lt;foreign-keys&gt;&lt;key app="EN" db-id="pesawtpsv9vev0exef3xzwfkedpxvfz22awe" timestamp="1619592565"&gt;154&lt;/key&gt;&lt;/foreign-keys&gt;&lt;ref-type name="Journal Article"&gt;17&lt;/ref-type&gt;&lt;contributors&gt;&lt;authors&gt;&lt;author&gt;Chen, Yu-Chian&lt;/author&gt;&lt;/authors&gt;&lt;/contributors&gt;&lt;titles&gt;&lt;title&gt;Beware of docking!&lt;/title&gt;&lt;secondary-title&gt;Trends in pharmacological sciences&lt;/secondary-title&gt;&lt;/titles&gt;&lt;periodical&gt;&lt;full-title&gt;Trends in pharmacological sciences&lt;/full-title&gt;&lt;/periodical&gt;&lt;pages&gt;78-95&lt;/pages&gt;&lt;volume&gt;36&lt;/volume&gt;&lt;number&gt;2&lt;/number&gt;&lt;dates&gt;&lt;year&gt;2015&lt;/year&gt;&lt;/dates&gt;&lt;isbn&gt;0165-6147&lt;/isbn&gt;&lt;urls&gt;&lt;/urls&gt;&lt;/record&gt;&lt;/Cite&gt;&lt;/EndNote&gt;</w:instrText>
        </w:r>
        <w:r w:rsidR="00E64597">
          <w:fldChar w:fldCharType="separate"/>
        </w:r>
        <w:r w:rsidR="00923F13" w:rsidRPr="00923F13">
          <w:rPr>
            <w:noProof/>
            <w:vertAlign w:val="superscript"/>
          </w:rPr>
          <w:t>7</w:t>
        </w:r>
        <w:r w:rsidR="00E64597">
          <w:fldChar w:fldCharType="end"/>
        </w:r>
      </w:ins>
      <w:r w:rsidR="001E5249">
        <w:t xml:space="preserve"> </w:t>
      </w:r>
      <w:r w:rsidR="007978D4">
        <w:t xml:space="preserve">in determining </w:t>
      </w:r>
      <w:r w:rsidR="001E5249">
        <w:t>its susceptibility toward epoxidation by Compound 0 or 1 in the P450 catalytic cycle</w:t>
      </w:r>
      <w:r w:rsidR="00C56250">
        <w:t xml:space="preserve"> (Figure 1)</w:t>
      </w:r>
      <w:r w:rsidR="001E5249">
        <w:t>.</w:t>
      </w:r>
      <w:r w:rsidR="00836E24">
        <w:fldChar w:fldCharType="begin">
          <w:fldData xml:space="preserve">PEVuZE5vdGU+PENpdGU+PEF1dGhvcj5EdWJleTwvQXV0aG9yPjxZZWFyPjIwMTk8L1llYXI+PFJl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</w:fldData>
        </w:fldChar>
      </w:r>
      <w:r w:rsidR="00923F13">
        <w:instrText xml:space="preserve"> ADDIN EN.CITE </w:instrText>
      </w:r>
      <w:r w:rsidR="00923F13">
        <w:fldChar w:fldCharType="begin">
          <w:fldData xml:space="preserve">PEVuZE5vdGU+PENpdGU+PEF1dGhvcj5EdWJleTwvQXV0aG9yPjxZZWFyPjIwMTk8L1llYXI+PFJl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</w:fldData>
        </w:fldChar>
      </w:r>
      <w:r w:rsidR="00923F13">
        <w:instrText xml:space="preserve"> ADDIN EN.CITE.DATA </w:instrText>
      </w:r>
      <w:r w:rsidR="00923F13">
        <w:fldChar w:fldCharType="end"/>
      </w:r>
      <w:r w:rsidR="00836E24">
        <w:fldChar w:fldCharType="separate"/>
      </w:r>
      <w:r w:rsidR="00923F13" w:rsidRPr="00923F13">
        <w:rPr>
          <w:noProof/>
          <w:vertAlign w:val="superscript"/>
        </w:rPr>
        <w:t xml:space="preserve">2, </w:t>
      </w:r>
      <w:del w:id="16" w:author="Phillip Gingrich" w:date="2022-03-24T13:03:00Z">
        <w:r w:rsidR="002D6A0A" w:rsidRPr="002D6A0A">
          <w:rPr>
            <w:noProof/>
            <w:vertAlign w:val="superscript"/>
          </w:rPr>
          <w:delText>7-</w:delText>
        </w:r>
      </w:del>
      <w:r w:rsidR="00923F13" w:rsidRPr="00923F13">
        <w:rPr>
          <w:noProof/>
          <w:vertAlign w:val="superscript"/>
        </w:rPr>
        <w:t>8</w:t>
      </w:r>
      <w:ins w:id="17" w:author="Phillip Gingrich" w:date="2022-03-24T13:03:00Z">
        <w:r w:rsidR="00923F13" w:rsidRPr="00923F13">
          <w:rPr>
            <w:noProof/>
            <w:vertAlign w:val="superscript"/>
          </w:rPr>
          <w:t>, 9</w:t>
        </w:r>
      </w:ins>
      <w:r w:rsidR="00836E24">
        <w:fldChar w:fldCharType="end"/>
      </w:r>
    </w:p>
    <w:p w14:paraId="7B1D2D43" w14:textId="386CA12A" w:rsidR="00BC4429" w:rsidRDefault="000B3528" w:rsidP="003846AC">
      <w:pPr>
        <w:pStyle w:val="VAFigureCaption"/>
      </w:pPr>
      <w:r>
        <w:rPr>
          <w:noProof/>
        </w:rPr>
        <w:drawing>
          <wp:inline distT="0" distB="0" distL="0" distR="0" wp14:anchorId="1321C385" wp14:editId="7254D5FF">
            <wp:extent cx="3005593" cy="234910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19552" cy="2360012"/>
                    </a:xfrm>
                    <a:prstGeom prst="rect">
                      <a:avLst/>
                    </a:prstGeom>
                    <a:noFill/>
                  </pic:spPr>
                </pic:pic>
              </a:graphicData>
            </a:graphic>
          </wp:inline>
        </w:drawing>
      </w:r>
    </w:p>
    <w:p w14:paraId="1EA31521" w14:textId="4852E257" w:rsidR="00BC4429" w:rsidRDefault="00BC4429" w:rsidP="00E8505D">
      <w:pPr>
        <w:pStyle w:val="VAFigureCaption"/>
      </w:pPr>
      <w:r w:rsidRPr="00BE533F">
        <w:t>F</w:t>
      </w:r>
      <w:r>
        <w:t xml:space="preserve">igure 1. Structures of a) Compound 0 and b) Compound 1, the potential oxidants in the catalytic cycle of a cytochrome P450 enzymes. Each is shown ligated to a methyl thiolate axially and with both propionate substituents in their protonated form. </w:t>
      </w:r>
    </w:p>
    <w:p w14:paraId="5191B700" w14:textId="01E5AEB7" w:rsidR="001E5249" w:rsidRDefault="00532F5D" w:rsidP="00772D16">
      <w:pPr>
        <w:pStyle w:val="TAMainText"/>
      </w:pPr>
      <w:r>
        <w:t>The inclusion of reactivity information, particularly in the form of epoxidation barriers, alongside binding affinities from docking trials</w:t>
      </w:r>
      <w:r w:rsidR="00B37739">
        <w:t>,</w:t>
      </w:r>
      <w:r>
        <w:t xml:space="preserve"> </w:t>
      </w:r>
      <w:del w:id="18" w:author="Phillip Gingrich" w:date="2022-03-24T13:03:00Z">
        <w:r>
          <w:delText>would</w:delText>
        </w:r>
      </w:del>
      <w:ins w:id="19" w:author="Phillip Gingrich" w:date="2022-03-24T13:03:00Z">
        <w:r w:rsidR="001B7091">
          <w:t>could</w:t>
        </w:r>
      </w:ins>
      <w:r w:rsidR="001B7091">
        <w:t xml:space="preserve"> </w:t>
      </w:r>
      <w:r>
        <w:t>prove useful i</w:t>
      </w:r>
      <w:r w:rsidR="002D68BF">
        <w:t>n</w:t>
      </w:r>
      <w:r>
        <w:t xml:space="preserve"> assessing a docking pose as productive or unproductive. Traditionally, such barriers would be computed using </w:t>
      </w:r>
      <w:r w:rsidR="00772F40">
        <w:t>d</w:t>
      </w:r>
      <w:r>
        <w:t xml:space="preserve">ensity </w:t>
      </w:r>
      <w:r w:rsidR="00772F40">
        <w:t>f</w:t>
      </w:r>
      <w:r>
        <w:t xml:space="preserve">unctional </w:t>
      </w:r>
      <w:r w:rsidR="00772F40">
        <w:t>t</w:t>
      </w:r>
      <w:r>
        <w:t xml:space="preserve">heory </w:t>
      </w:r>
      <w:r w:rsidR="004F3204">
        <w:t xml:space="preserve">(DFT) </w:t>
      </w:r>
      <w:r>
        <w:t>through stationary point analyses</w:t>
      </w:r>
      <w:r w:rsidR="004410B2">
        <w:t xml:space="preserve"> using a truncated Compound 1 model</w:t>
      </w:r>
      <w:r>
        <w:t>.</w:t>
      </w:r>
      <w:r w:rsidR="00CD602B">
        <w:fldChar w:fldCharType="begin">
          <w:fldData xml:space="preserve">PEVuZE5vdGU+PENpdGU+PEF1dGhvcj5TaGFpazwvQXV0aG9yPjxZZWFyPjIwMDc8L1llYXI+PFJl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</w:fldData>
        </w:fldChar>
      </w:r>
      <w:r w:rsidR="00923F13">
        <w:instrText xml:space="preserve"> ADDIN EN.CITE </w:instrText>
      </w:r>
      <w:r w:rsidR="00923F13">
        <w:fldChar w:fldCharType="begin">
          <w:fldData xml:space="preserve">PEVuZE5vdGU+PENpdGU+PEF1dGhvcj5TaGFpazwvQXV0aG9yPjxZZWFyPjIwMDc8L1llYXI+PFJl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</w:fldData>
        </w:fldChar>
      </w:r>
      <w:r w:rsidR="00923F13">
        <w:instrText xml:space="preserve"> ADDIN EN.CITE.DATA </w:instrText>
      </w:r>
      <w:r w:rsidR="00923F13">
        <w:fldChar w:fldCharType="end"/>
      </w:r>
      <w:r w:rsidR="00CD602B">
        <w:fldChar w:fldCharType="separate"/>
      </w:r>
      <w:r w:rsidR="00923F13" w:rsidRPr="00923F13">
        <w:rPr>
          <w:noProof/>
          <w:vertAlign w:val="superscript"/>
        </w:rPr>
        <w:t xml:space="preserve">2, </w:t>
      </w:r>
      <w:del w:id="20" w:author="Phillip Gingrich" w:date="2022-03-24T13:03:00Z">
        <w:r w:rsidR="002D6A0A" w:rsidRPr="002D6A0A">
          <w:rPr>
            <w:noProof/>
            <w:vertAlign w:val="superscript"/>
          </w:rPr>
          <w:delText>9-</w:delText>
        </w:r>
      </w:del>
      <w:r w:rsidR="00923F13" w:rsidRPr="00923F13">
        <w:rPr>
          <w:noProof/>
          <w:vertAlign w:val="superscript"/>
        </w:rPr>
        <w:t>10</w:t>
      </w:r>
      <w:ins w:id="21" w:author="Phillip Gingrich" w:date="2022-03-24T13:03:00Z">
        <w:r w:rsidR="00923F13" w:rsidRPr="00923F13">
          <w:rPr>
            <w:noProof/>
            <w:vertAlign w:val="superscript"/>
          </w:rPr>
          <w:t>, 11</w:t>
        </w:r>
      </w:ins>
      <w:r w:rsidR="00CD602B">
        <w:fldChar w:fldCharType="end"/>
      </w:r>
      <w:r>
        <w:t xml:space="preserve"> However, within high throughput </w:t>
      </w:r>
      <w:r w:rsidR="007B73F4">
        <w:t xml:space="preserve">virtual </w:t>
      </w:r>
      <w:r>
        <w:t xml:space="preserve">screening, such calculations </w:t>
      </w:r>
      <w:r w:rsidR="0077422E">
        <w:t>are</w:t>
      </w:r>
      <w:r>
        <w:t xml:space="preserve"> prohibitively expensive</w:t>
      </w:r>
      <w:r w:rsidR="004410B2">
        <w:t>, creating a need for more affordable methodology.</w:t>
      </w:r>
      <w:ins w:id="22" w:author="Phillip Gingrich" w:date="2022-03-24T13:03:00Z">
        <w:r w:rsidR="00923F13">
          <w:t xml:space="preserve"> Cheminformatics approaches fit nicely in this space.</w:t>
        </w:r>
      </w:ins>
    </w:p>
    <w:p w14:paraId="77E154D9" w14:textId="636C5475" w:rsidR="0083079D" w:rsidRDefault="004F3204" w:rsidP="00772D16">
      <w:pPr>
        <w:pStyle w:val="TAMainText"/>
      </w:pPr>
      <w:r>
        <w:t xml:space="preserve">Promising </w:t>
      </w:r>
      <w:r w:rsidR="00532F5D">
        <w:t xml:space="preserve">work by </w:t>
      </w:r>
      <w:r w:rsidR="004410B2">
        <w:t xml:space="preserve">Zhang and Liu demonstrated a correlation between </w:t>
      </w:r>
      <w:r w:rsidR="007B73F4">
        <w:t>DFT-</w:t>
      </w:r>
      <w:r w:rsidR="004410B2">
        <w:t xml:space="preserve">computed epoxidation barriers and ionization potentials for a panel of 36 </w:t>
      </w:r>
      <w:r>
        <w:t xml:space="preserve">alkenes </w:t>
      </w:r>
      <w:r w:rsidR="004410B2">
        <w:t>with varying electron</w:t>
      </w:r>
      <w:r>
        <w:t>-</w:t>
      </w:r>
      <w:r w:rsidR="004410B2">
        <w:t xml:space="preserve">withdrawing and </w:t>
      </w:r>
      <w:r>
        <w:t>-</w:t>
      </w:r>
      <w:r w:rsidR="004410B2">
        <w:t>donating groups present</w:t>
      </w:r>
      <w:r>
        <w:t xml:space="preserve"> (Figure </w:t>
      </w:r>
      <w:r w:rsidR="00B455EE">
        <w:t>2</w:t>
      </w:r>
      <w:r>
        <w:t>)</w:t>
      </w:r>
      <w:r w:rsidR="004410B2">
        <w:t>.</w:t>
      </w:r>
      <w:del w:id="23" w:author="Phillip Gingrich" w:date="2022-03-24T13:03:00Z">
        <w:r w:rsidR="00783611">
          <w:fldChar w:fldCharType="begin"/>
        </w:r>
        <w:r w:rsidR="002D6A0A">
          <w:delInstrText xml:space="preserve"> ADDIN EN.CITE &lt;EndNote&gt;&lt;Cite&gt;&lt;Author&gt;Zhang&lt;/Author&gt;&lt;Year&gt;2015&lt;/Year&gt;&lt;RecNum&gt;177&lt;/RecNum&gt;&lt;DisplayText&gt;&lt;style face="superscript"&gt;11&lt;/style&gt;&lt;/DisplayText&gt;&lt;record&gt;&lt;rec-number&gt;177&lt;/rec-number&gt;&lt;foreign-keys&gt;&lt;key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delInstrText>
        </w:r>
        <w:r w:rsidR="00783611">
          <w:fldChar w:fldCharType="separate"/>
        </w:r>
        <w:r w:rsidR="002D6A0A" w:rsidRPr="002D6A0A">
          <w:rPr>
            <w:noProof/>
            <w:vertAlign w:val="superscript"/>
          </w:rPr>
          <w:delText>11</w:delText>
        </w:r>
        <w:r w:rsidR="00783611">
          <w:fldChar w:fldCharType="end"/>
        </w:r>
      </w:del>
      <w:ins w:id="24" w:author="Phillip Gingrich" w:date="2022-03-24T13:03:00Z">
        <w:r w:rsidR="00783611">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783611">
          <w:fldChar w:fldCharType="separate"/>
        </w:r>
        <w:r w:rsidR="00923F13" w:rsidRPr="00923F13">
          <w:rPr>
            <w:noProof/>
            <w:vertAlign w:val="superscript"/>
          </w:rPr>
          <w:t>12</w:t>
        </w:r>
        <w:r w:rsidR="00783611">
          <w:fldChar w:fldCharType="end"/>
        </w:r>
      </w:ins>
      <w:r w:rsidR="00C744E3" w:rsidRPr="00C744E3">
        <w:t xml:space="preserve"> </w:t>
      </w:r>
      <w:r w:rsidR="00C744E3">
        <w:t xml:space="preserve">In that study, </w:t>
      </w:r>
      <w:r w:rsidR="00547733">
        <w:t xml:space="preserve">computed </w:t>
      </w:r>
      <w:r w:rsidR="00C744E3">
        <w:t>adiabatic ionization potentials</w:t>
      </w:r>
      <w:r w:rsidR="00054E9D">
        <w:t xml:space="preserve"> (IP)</w:t>
      </w:r>
      <w:r w:rsidR="00C744E3">
        <w:t xml:space="preserve"> in continuum solvent were used to build two linear models based on substrate polarity as determined by computed dipole moments. Because of the level of theory chosen and the geometry optimizations required for calculating non-vertical ionization potentials, Zhang and Liu’s exact approach is too expensive for routine use, though it is much faster than transition state searching methods. Moreover, a unified model that does not depend on a compound’s computed dipole moment would be preferable from a simplicity standpoint, if for no other reason.</w:t>
      </w:r>
      <w:r w:rsidR="00C744E3" w:rsidRPr="00C744E3">
        <w:t xml:space="preserve"> </w:t>
      </w:r>
      <w:r w:rsidR="00C744E3">
        <w:t xml:space="preserve">Additionally, setting an exact threshold for the molecular dipole moment to assess </w:t>
      </w:r>
    </w:p>
    <w:p w14:paraId="2EA4BC6E" w14:textId="77777777" w:rsidR="0083079D" w:rsidRDefault="00BE7A1C" w:rsidP="00E8505D">
      <w:pPr>
        <w:pStyle w:val="VAFigureCaption"/>
        <w:rPr>
          <w:del w:id="25" w:author="Phillip Gingrich" w:date="2022-03-24T13:03:00Z"/>
        </w:rPr>
      </w:pPr>
      <w:del w:id="26" w:author="Phillip Gingrich" w:date="2022-03-24T13:03:00Z">
        <w:r>
          <w:object w:dxaOrig="13462" w:dyaOrig="6317" w14:anchorId="4DF0EC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39.25pt;height:113.25pt" o:ole="">
              <v:imagedata r:id="rId12" o:title=""/>
            </v:shape>
            <o:OLEObject Type="Embed" ProgID="ChemDraw.Document.6.0" ShapeID="_x0000_i1028" DrawAspect="Content" ObjectID="_1709632245" r:id="rId13"/>
          </w:object>
        </w:r>
      </w:del>
    </w:p>
    <w:p w14:paraId="00DD85A2" w14:textId="77777777" w:rsidR="0083079D" w:rsidRDefault="0083079D" w:rsidP="00E8505D">
      <w:pPr>
        <w:pStyle w:val="VAFigureCaption"/>
        <w:rPr>
          <w:del w:id="27" w:author="Phillip Gingrich" w:date="2022-03-24T13:03:00Z"/>
        </w:rPr>
      </w:pPr>
      <w:del w:id="28" w:author="Phillip Gingrich" w:date="2022-03-24T13:03:00Z">
        <w:r w:rsidRPr="00BE533F">
          <w:delText>F</w:delText>
        </w:r>
        <w:r>
          <w:delText xml:space="preserve">igure </w:delText>
        </w:r>
        <w:r w:rsidR="00B455EE">
          <w:delText>2</w:delText>
        </w:r>
        <w:r>
          <w:delText xml:space="preserve"> </w:delText>
        </w:r>
        <w:r w:rsidR="0049752A">
          <w:delText xml:space="preserve">Training and test set compounds for which epoxidation barriers </w:delText>
        </w:r>
        <w:r w:rsidR="00C01806">
          <w:delText>involving</w:delText>
        </w:r>
        <w:r w:rsidR="0049752A">
          <w:delText xml:space="preserve"> a truncated Compound 1 model </w:delText>
        </w:r>
        <w:r w:rsidR="004F3204">
          <w:delText>were</w:delText>
        </w:r>
        <w:r w:rsidR="0049752A">
          <w:delText xml:space="preserve"> previously computed using DFT.</w:delText>
        </w:r>
        <w:r w:rsidR="00783611">
          <w:fldChar w:fldCharType="begin"/>
        </w:r>
        <w:r w:rsidR="002D6A0A">
          <w:delInstrText xml:space="preserve"> ADDIN EN.CITE &lt;EndNote&gt;&lt;Cite&gt;&lt;Author&gt;Zhang&lt;/Author&gt;&lt;Year&gt;2015&lt;/Year&gt;&lt;RecNum&gt;177&lt;/RecNum&gt;&lt;DisplayText&gt;&lt;style face="superscript"&gt;11&lt;/style&gt;&lt;/DisplayText&gt;&lt;record&gt;&lt;rec-number&gt;177&lt;/rec-number&gt;&lt;foreign-keys&gt;&lt;key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delInstrText>
        </w:r>
        <w:r w:rsidR="00783611">
          <w:fldChar w:fldCharType="separate"/>
        </w:r>
        <w:r w:rsidR="002D6A0A" w:rsidRPr="002D6A0A">
          <w:rPr>
            <w:noProof/>
            <w:vertAlign w:val="superscript"/>
          </w:rPr>
          <w:delText>11</w:delText>
        </w:r>
        <w:r w:rsidR="00783611">
          <w:fldChar w:fldCharType="end"/>
        </w:r>
      </w:del>
    </w:p>
    <w:p w14:paraId="1679D7CA" w14:textId="3DA3C717" w:rsidR="0083079D" w:rsidRDefault="00E92BB6" w:rsidP="00E8505D">
      <w:pPr>
        <w:pStyle w:val="VAFigureCaption"/>
        <w:rPr>
          <w:ins w:id="29" w:author="Phillip Gingrich" w:date="2022-03-24T13:03:00Z"/>
        </w:rPr>
      </w:pPr>
      <w:ins w:id="30" w:author="Phillip Gingrich" w:date="2022-03-24T13:03:00Z">
        <w:r>
          <w:object w:dxaOrig="13473" w:dyaOrig="6396" w14:anchorId="102A62BD">
            <v:shape id="_x0000_i1025" type="#_x0000_t75" style="width:239.25pt;height:115.5pt" o:ole="">
              <v:imagedata r:id="rId14" o:title=""/>
            </v:shape>
            <o:OLEObject Type="Embed" ProgID="ChemDraw.Document.6.0" ShapeID="_x0000_i1025" DrawAspect="Content" ObjectID="_1709632246" r:id="rId15"/>
          </w:object>
        </w:r>
      </w:ins>
    </w:p>
    <w:p w14:paraId="5B580DB7" w14:textId="6A68031C" w:rsidR="0083079D" w:rsidRDefault="0083079D" w:rsidP="00E8505D">
      <w:pPr>
        <w:pStyle w:val="VAFigureCaption"/>
        <w:rPr>
          <w:ins w:id="31" w:author="Phillip Gingrich" w:date="2022-03-24T13:03:00Z"/>
        </w:rPr>
      </w:pPr>
      <w:ins w:id="32" w:author="Phillip Gingrich" w:date="2022-03-24T13:03:00Z">
        <w:r w:rsidRPr="00BE533F">
          <w:t>F</w:t>
        </w:r>
        <w:r>
          <w:t xml:space="preserve">igure </w:t>
        </w:r>
        <w:r w:rsidR="00B455EE">
          <w:t>2</w:t>
        </w:r>
        <w:r>
          <w:t xml:space="preserve"> </w:t>
        </w:r>
        <w:r w:rsidR="0049752A">
          <w:t xml:space="preserve">Training and test set compounds for which epoxidation barriers </w:t>
        </w:r>
        <w:r w:rsidR="00C01806">
          <w:t>involving</w:t>
        </w:r>
        <w:r w:rsidR="0049752A">
          <w:t xml:space="preserve"> a truncated Compound 1 model </w:t>
        </w:r>
        <w:r w:rsidR="004F3204">
          <w:t>were</w:t>
        </w:r>
        <w:r w:rsidR="0049752A">
          <w:t xml:space="preserve"> previously computed using DFT.</w:t>
        </w:r>
        <w:r w:rsidR="00783611">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783611">
          <w:fldChar w:fldCharType="separate"/>
        </w:r>
        <w:r w:rsidR="00923F13" w:rsidRPr="00923F13">
          <w:rPr>
            <w:noProof/>
            <w:vertAlign w:val="superscript"/>
          </w:rPr>
          <w:t>12</w:t>
        </w:r>
        <w:r w:rsidR="00783611">
          <w:fldChar w:fldCharType="end"/>
        </w:r>
      </w:ins>
    </w:p>
    <w:p w14:paraId="7686C588" w14:textId="65D468F1" w:rsidR="00532F5D" w:rsidRDefault="00C744E3" w:rsidP="00772D16">
      <w:pPr>
        <w:pStyle w:val="TAMainText"/>
      </w:pPr>
      <w:r>
        <w:t xml:space="preserve">polarity </w:t>
      </w:r>
      <w:r w:rsidR="00073607">
        <w:t>is</w:t>
      </w:r>
      <w:r>
        <w:t xml:space="preserve"> open to subjective assessment, and the calculation of the molecular dipole moment will obviously vary with the level of theory employed. </w:t>
      </w:r>
      <w:r w:rsidR="00560028">
        <w:t xml:space="preserve">In their work, models for polar and non-polar compounds </w:t>
      </w:r>
      <w:r w:rsidR="00DD1176">
        <w:t xml:space="preserve">account for more </w:t>
      </w:r>
      <w:r w:rsidR="00560028">
        <w:t xml:space="preserve">than 95% of the variability in </w:t>
      </w:r>
      <w:r w:rsidR="00CE3AAC">
        <w:t xml:space="preserve">the </w:t>
      </w:r>
      <w:r w:rsidR="00560028">
        <w:t>epoxidation barrier by the ionization potential alone.</w:t>
      </w:r>
      <w:del w:id="33" w:author="Phillip Gingrich" w:date="2022-03-24T13:03:00Z">
        <w:r w:rsidR="007F6F6F">
          <w:fldChar w:fldCharType="begin"/>
        </w:r>
        <w:r w:rsidR="002D6A0A">
          <w:delInstrText xml:space="preserve"> ADDIN EN.CITE &lt;EndNote&gt;&lt;Cite&gt;&lt;Author&gt;Zhang&lt;/Author&gt;&lt;Year&gt;2015&lt;/Year&gt;&lt;RecNum&gt;177&lt;/RecNum&gt;&lt;DisplayText&gt;&lt;style face="superscript"&gt;11&lt;/style&gt;&lt;/DisplayText&gt;&lt;record&gt;&lt;rec-number&gt;177&lt;/rec-number&gt;&lt;foreign-keys&gt;&lt;key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delInstrText>
        </w:r>
        <w:r w:rsidR="007F6F6F">
          <w:fldChar w:fldCharType="separate"/>
        </w:r>
        <w:r w:rsidR="002D6A0A" w:rsidRPr="002D6A0A">
          <w:rPr>
            <w:noProof/>
            <w:vertAlign w:val="superscript"/>
          </w:rPr>
          <w:delText>11</w:delText>
        </w:r>
        <w:r w:rsidR="007F6F6F">
          <w:fldChar w:fldCharType="end"/>
        </w:r>
      </w:del>
      <w:ins w:id="34" w:author="Phillip Gingrich" w:date="2022-03-24T13:03:00Z">
        <w:r w:rsidR="007F6F6F">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7F6F6F">
          <w:fldChar w:fldCharType="separate"/>
        </w:r>
        <w:r w:rsidR="00923F13" w:rsidRPr="00923F13">
          <w:rPr>
            <w:noProof/>
            <w:vertAlign w:val="superscript"/>
          </w:rPr>
          <w:t>12</w:t>
        </w:r>
        <w:r w:rsidR="007F6F6F">
          <w:fldChar w:fldCharType="end"/>
        </w:r>
      </w:ins>
      <w:r w:rsidR="00560028">
        <w:t xml:space="preserve"> When polar and non-polar compounds were combined from the entire data set into a single model, however, the coefficient of determination was only 0.768</w:t>
      </w:r>
      <w:r w:rsidR="00FE4AA9">
        <w:t xml:space="preserve"> and a mean absolute error (MAE) of 0.96 kcal/mol</w:t>
      </w:r>
      <w:r w:rsidR="009C080E">
        <w:t xml:space="preserve"> was observed</w:t>
      </w:r>
      <w:r w:rsidR="004410B2">
        <w:t>.</w:t>
      </w:r>
      <w:r w:rsidR="0083079D">
        <w:t xml:space="preserve"> </w:t>
      </w:r>
      <w:del w:id="35" w:author="Phillip Gingrich" w:date="2022-03-24T13:03:00Z">
        <w:r w:rsidR="0083079D">
          <w:delText xml:space="preserve">Further, the proposed model utilized separated reactants (Compound 1 and the substrate) as the assigned zero for </w:delText>
        </w:r>
        <w:r w:rsidR="00073607">
          <w:delText xml:space="preserve">computing </w:delText>
        </w:r>
        <w:r w:rsidR="0083079D">
          <w:delText>relative barrier</w:delText>
        </w:r>
        <w:r w:rsidR="00073607">
          <w:delText>s</w:delText>
        </w:r>
        <w:r w:rsidR="0083079D">
          <w:delText xml:space="preserve">, </w:delText>
        </w:r>
        <w:r w:rsidR="009C080E">
          <w:delText xml:space="preserve">neglecting </w:delText>
        </w:r>
        <w:r w:rsidR="0083079D">
          <w:delText xml:space="preserve">interactions that </w:delText>
        </w:r>
        <w:r w:rsidR="009C080E">
          <w:delText xml:space="preserve">modulate </w:delText>
        </w:r>
        <w:r w:rsidR="0083079D">
          <w:delText xml:space="preserve">the barrier relative to its </w:delText>
        </w:r>
        <w:r w:rsidR="00AF3DD8">
          <w:delText>preceding</w:delText>
        </w:r>
        <w:r w:rsidR="0083079D">
          <w:delText xml:space="preserve"> minimum</w:delText>
        </w:r>
        <w:r w:rsidR="00B37739">
          <w:delText xml:space="preserve"> complex</w:delText>
        </w:r>
        <w:r w:rsidR="0083079D">
          <w:delText xml:space="preserve">. While the </w:delText>
        </w:r>
        <w:r w:rsidR="00CE3AAC">
          <w:delText xml:space="preserve">computed </w:delText>
        </w:r>
        <w:r w:rsidR="0083079D">
          <w:delText xml:space="preserve">complex between the substrate and the heme model </w:delText>
        </w:r>
        <w:r w:rsidR="00CE3AAC">
          <w:delText xml:space="preserve">alone </w:delText>
        </w:r>
        <w:r w:rsidR="0083079D">
          <w:delText xml:space="preserve">will be different than in an actual </w:delText>
        </w:r>
        <w:r w:rsidR="00FE4AA9">
          <w:delText>enzyme-substrate complex</w:delText>
        </w:r>
        <w:r w:rsidR="0083079D">
          <w:delText>, we would</w:delText>
        </w:r>
        <w:r w:rsidR="00AF3DD8">
          <w:delText xml:space="preserve"> still</w:delText>
        </w:r>
        <w:r w:rsidR="0083079D">
          <w:delText xml:space="preserve"> tend toward using the reaction complex as the relative zero</w:delText>
        </w:r>
        <w:r w:rsidR="00CE3AAC">
          <w:delText xml:space="preserve">. </w:delText>
        </w:r>
        <w:r w:rsidR="004410B2">
          <w:delText>Lastly</w:delText>
        </w:r>
      </w:del>
      <w:ins w:id="36" w:author="Phillip Gingrich" w:date="2022-03-24T13:03:00Z">
        <w:r w:rsidR="0083079D">
          <w:t>Further</w:t>
        </w:r>
      </w:ins>
      <w:r w:rsidR="004410B2">
        <w:t xml:space="preserve">, </w:t>
      </w:r>
      <w:r w:rsidR="00A96AFD">
        <w:t xml:space="preserve">the removed electron </w:t>
      </w:r>
      <w:r w:rsidR="0083079D">
        <w:t xml:space="preserve">in an </w:t>
      </w:r>
      <w:r w:rsidR="0004733D">
        <w:t xml:space="preserve">IP </w:t>
      </w:r>
      <w:r w:rsidR="0083079D">
        <w:t xml:space="preserve">calculation </w:t>
      </w:r>
      <w:r w:rsidR="00A96AFD">
        <w:t xml:space="preserve">originates from a molecular orbital that may not </w:t>
      </w:r>
      <w:r w:rsidR="00073607">
        <w:t>correspond to</w:t>
      </w:r>
      <w:r w:rsidR="00560028">
        <w:t xml:space="preserve"> </w:t>
      </w:r>
      <w:r w:rsidR="00073607">
        <w:t xml:space="preserve">a </w:t>
      </w:r>
      <w:r w:rsidR="00CE3AAC">
        <w:rPr>
          <w:rFonts w:ascii="Cambria" w:hAnsi="Cambria"/>
        </w:rPr>
        <w:t>π</w:t>
      </w:r>
      <w:r w:rsidR="00A96AFD">
        <w:t xml:space="preserve">-type </w:t>
      </w:r>
      <w:r w:rsidR="00CE3AAC">
        <w:t xml:space="preserve">bonding </w:t>
      </w:r>
      <w:r w:rsidR="00A96AFD">
        <w:t xml:space="preserve">orbital </w:t>
      </w:r>
      <w:r w:rsidR="00CE3AAC">
        <w:t>localized to</w:t>
      </w:r>
      <w:r w:rsidR="00A96AFD">
        <w:t xml:space="preserve"> the alkene</w:t>
      </w:r>
      <w:r w:rsidR="0083079D">
        <w:t xml:space="preserve">. For example, </w:t>
      </w:r>
      <w:r w:rsidR="00AF3DD8">
        <w:t xml:space="preserve">compounds containing </w:t>
      </w:r>
      <w:r w:rsidR="0083079D">
        <w:t>aliphatic amine</w:t>
      </w:r>
      <w:r w:rsidR="00AF3DD8">
        <w:t>s</w:t>
      </w:r>
      <w:r w:rsidR="0083079D">
        <w:t xml:space="preserve"> or thioether</w:t>
      </w:r>
      <w:r w:rsidR="00AF3DD8">
        <w:t xml:space="preserve">s </w:t>
      </w:r>
      <w:r w:rsidR="0083079D">
        <w:t xml:space="preserve">would likely </w:t>
      </w:r>
      <w:r w:rsidR="00AF3DD8">
        <w:t>ionize by way of an</w:t>
      </w:r>
      <w:r w:rsidR="0083079D">
        <w:t xml:space="preserve"> electron being remove</w:t>
      </w:r>
      <w:r w:rsidR="00AF3DD8">
        <w:t>d</w:t>
      </w:r>
      <w:r w:rsidR="0083079D">
        <w:t xml:space="preserve"> from </w:t>
      </w:r>
      <w:r w:rsidR="00CE3AAC">
        <w:t xml:space="preserve">non-bonding </w:t>
      </w:r>
      <w:r w:rsidR="009C080E">
        <w:t xml:space="preserve">(lone pair) </w:t>
      </w:r>
      <w:r w:rsidR="00CE3AAC">
        <w:t xml:space="preserve">orbitals localized to </w:t>
      </w:r>
      <w:r w:rsidR="00AF3DD8">
        <w:t>such</w:t>
      </w:r>
      <w:r w:rsidR="0083079D">
        <w:t xml:space="preserve"> heteroatom</w:t>
      </w:r>
      <w:r w:rsidR="00AF3DD8">
        <w:t>s</w:t>
      </w:r>
      <w:r w:rsidR="0083079D">
        <w:t xml:space="preserve">. </w:t>
      </w:r>
      <w:r w:rsidR="00AF3DD8">
        <w:t>A</w:t>
      </w:r>
      <w:r w:rsidR="0083079D">
        <w:t xml:space="preserve">n ionization </w:t>
      </w:r>
      <w:r w:rsidR="00AF3DD8">
        <w:t xml:space="preserve">involving a </w:t>
      </w:r>
      <w:r w:rsidR="00801CD1">
        <w:t xml:space="preserve">non-bonding </w:t>
      </w:r>
      <w:r w:rsidR="00AF3DD8">
        <w:t>electron</w:t>
      </w:r>
      <w:r w:rsidR="0083079D">
        <w:t xml:space="preserve"> from a</w:t>
      </w:r>
      <w:r w:rsidR="00AF3DD8">
        <w:t xml:space="preserve"> heteroatom </w:t>
      </w:r>
      <w:r w:rsidR="0083079D">
        <w:t xml:space="preserve">electronically isolated </w:t>
      </w:r>
      <w:r w:rsidR="00AF3DD8">
        <w:t>from</w:t>
      </w:r>
      <w:r w:rsidR="0083079D">
        <w:t xml:space="preserve"> the alkene of interest would</w:t>
      </w:r>
      <w:r w:rsidR="00AF3DD8">
        <w:t xml:space="preserve"> not</w:t>
      </w:r>
      <w:r w:rsidR="0083079D">
        <w:t xml:space="preserve"> </w:t>
      </w:r>
      <w:r w:rsidR="00B37739">
        <w:t xml:space="preserve">be a useful descriptor as it would fail to </w:t>
      </w:r>
      <w:r w:rsidR="00AF3DD8">
        <w:t>capture</w:t>
      </w:r>
      <w:r w:rsidR="0083079D">
        <w:t xml:space="preserve"> the electronic character of the alkene undergoing epoxidation</w:t>
      </w:r>
      <w:r w:rsidR="00AF3DD8">
        <w:t>.</w:t>
      </w:r>
      <w:r w:rsidR="00801CD1">
        <w:t xml:space="preserve"> A more localized approach is required.</w:t>
      </w:r>
    </w:p>
    <w:p w14:paraId="595E1754" w14:textId="43A77298" w:rsidR="00A96AFD" w:rsidRDefault="00801CD1" w:rsidP="00772D16">
      <w:pPr>
        <w:pStyle w:val="TAMainText"/>
      </w:pPr>
      <w:r>
        <w:t>To address these challenges</w:t>
      </w:r>
      <w:r w:rsidR="00A96AFD">
        <w:t xml:space="preserve">, we </w:t>
      </w:r>
      <w:ins w:id="37" w:author="Phillip Gingrich" w:date="2022-03-24T13:03:00Z">
        <w:r w:rsidR="001B7091">
          <w:t xml:space="preserve">have </w:t>
        </w:r>
      </w:ins>
      <w:r w:rsidR="00A96AFD">
        <w:t>developed a</w:t>
      </w:r>
      <w:r w:rsidR="008B7C5A">
        <w:t xml:space="preserve"> computationally</w:t>
      </w:r>
      <w:r w:rsidR="00A96AFD">
        <w:t xml:space="preserve"> affordable </w:t>
      </w:r>
      <w:r w:rsidR="00B37739">
        <w:t>method</w:t>
      </w:r>
      <w:r w:rsidR="00A96AFD">
        <w:t xml:space="preserve"> to </w:t>
      </w:r>
      <w:r w:rsidR="00FE4AA9">
        <w:t xml:space="preserve">accurately </w:t>
      </w:r>
      <w:r w:rsidR="00A96AFD">
        <w:t>estimat</w:t>
      </w:r>
      <w:r w:rsidR="00B37739">
        <w:t>e</w:t>
      </w:r>
      <w:r w:rsidR="00A96AFD">
        <w:t xml:space="preserve"> epoxidation barriers</w:t>
      </w:r>
      <w:r w:rsidR="00560028">
        <w:t xml:space="preserve"> </w:t>
      </w:r>
      <w:r w:rsidR="00FE4AA9">
        <w:t>combining two local descriptors, the fractional occupation number weighted density (FOD)</w:t>
      </w:r>
      <w:del w:id="38" w:author="Phillip Gingrich" w:date="2022-03-24T13:03:00Z">
        <w:r w:rsidR="00123CCF">
          <w:fldChar w:fldCharType="begin"/>
        </w:r>
        <w:r w:rsidR="002D6A0A">
          <w:delInstrText xml:space="preserve"> ADDIN EN.CITE &lt;EndNote&gt;&lt;Cite&gt;&lt;Author&gt;Bauer&lt;/Author&gt;&lt;Year&gt;2017&lt;/Year&gt;&lt;RecNum&gt;214&lt;/RecNum&gt;&lt;DisplayText&gt;&lt;style face="superscript"&gt;12&lt;/style&gt;&lt;/DisplayText&gt;&lt;record&gt;&lt;rec-number&gt;214&lt;/rec-number&gt;&lt;foreign-keys&gt;&lt;key app="EN" db-id="pesawtpsv9vev0exef3xzwfkedpxvfz22awe" timestamp="1632500175"&gt;214&lt;/key&gt;&lt;/foreign-keys&gt;&lt;ref-type name="Journal Article"&gt;17&lt;/ref-type&gt;&lt;contributors&gt;&lt;authors&gt;&lt;author&gt;Bauer, Christoph Alexander&lt;/author&gt;&lt;author&gt;Hansen, Andreas&lt;/author&gt;&lt;author&gt;Grimme, Stefan&lt;/author&gt;&lt;/authors&gt;&lt;/contributors&gt;&lt;titles&gt;&lt;title&gt;The Fractional Occupation Number Weighted Density as a Versatile Analysis Tool for Molecules with a Complicated Electronic Structure&lt;/title&gt;&lt;secondary-title&gt;Chemistry – A European Journal&lt;/secondary-title&gt;&lt;/titles&gt;&lt;periodical&gt;&lt;full-title&gt;Chemistry – A European Journal&lt;/full-title&gt;&lt;/periodical&gt;&lt;pages&gt;6150-6164&lt;/pages&gt;&lt;volume&gt;23&lt;/volume&gt;&lt;number&gt;25&lt;/number&gt;&lt;dates&gt;&lt;year&gt;2017&lt;/year&gt;&lt;/dates&gt;&lt;isbn&gt;0947-6539&lt;/isbn&gt;&lt;urls&gt;&lt;related-urls&gt;&lt;url&gt;https://chemistry-europe.onlinelibrary.wiley.com/doi/abs/10.1002/chem.201604682&lt;/url&gt;&lt;/related-urls&gt;&lt;/urls&gt;&lt;electronic-resource-num&gt;https://doi.org/10.1002/chem.201604682&lt;/electronic-resource-num&gt;&lt;/record&gt;&lt;/Cite&gt;&lt;/EndNote&gt;</w:delInstrText>
        </w:r>
        <w:r w:rsidR="00123CCF">
          <w:fldChar w:fldCharType="separate"/>
        </w:r>
        <w:r w:rsidR="002D6A0A" w:rsidRPr="002D6A0A">
          <w:rPr>
            <w:noProof/>
            <w:vertAlign w:val="superscript"/>
          </w:rPr>
          <w:delText>12</w:delText>
        </w:r>
        <w:r w:rsidR="00123CCF">
          <w:fldChar w:fldCharType="end"/>
        </w:r>
      </w:del>
      <w:ins w:id="39" w:author="Phillip Gingrich" w:date="2022-03-24T13:03:00Z">
        <w:r w:rsidR="00123CCF">
          <w:fldChar w:fldCharType="begin"/>
        </w:r>
        <w:r w:rsidR="00923F13">
          <w:instrText xml:space="preserve"> ADDIN EN.CITE &lt;EndNote&gt;&lt;Cite&gt;&lt;Author&gt;Bauer&lt;/Author&gt;&lt;Year&gt;2017&lt;/Year&gt;&lt;RecNum&gt;214&lt;/RecNum&gt;&lt;DisplayText&gt;&lt;style face="superscript"&gt;13&lt;/style&gt;&lt;/DisplayText&gt;&lt;record&gt;&lt;rec-number&gt;214&lt;/rec-number&gt;&lt;foreign-keys&gt;&lt;key app="EN" db-id="pesawtpsv9vev0exef3xzwfkedpxvfz22awe" timestamp="1632500175"&gt;214&lt;/key&gt;&lt;/foreign-keys&gt;&lt;ref-type name="Journal Article"&gt;17&lt;/ref-type&gt;&lt;contributors&gt;&lt;authors&gt;&lt;author&gt;Bauer, Christoph Alexander&lt;/author&gt;&lt;author&gt;Hansen, Andreas&lt;/author&gt;&lt;author&gt;Grimme, Stefan&lt;/author&gt;&lt;/authors&gt;&lt;/contributors&gt;&lt;titles&gt;&lt;title&gt;The Fractional Occupation Number Weighted Density as a Versatile Analysis Tool for Molecules with a Complicated Electronic Structure&lt;/title&gt;&lt;secondary-title&gt;Chemistry – A European Journal&lt;/secondary-title&gt;&lt;/titles&gt;&lt;periodical&gt;&lt;full-title&gt;Chemistry – A European Journal&lt;/full-title&gt;&lt;/periodical&gt;&lt;pages&gt;6150-6164&lt;/pages&gt;&lt;volume&gt;23&lt;/volume&gt;&lt;number&gt;25&lt;/number&gt;&lt;dates&gt;&lt;year&gt;2017&lt;/year&gt;&lt;/dates&gt;&lt;isbn&gt;0947-6539&lt;/isbn&gt;&lt;urls&gt;&lt;related-urls&gt;&lt;url&gt;https://chemistry-europe.onlinelibrary.wiley.com/doi/abs/10.1002/chem.201604682&lt;/url&gt;&lt;/related-urls&gt;&lt;/urls&gt;&lt;electronic-resource-num&gt;https://doi.org/10.1002/chem.201604682&lt;/electronic-resource-num&gt;&lt;/record&gt;&lt;/Cite&gt;&lt;/EndNote&gt;</w:instrText>
        </w:r>
        <w:r w:rsidR="00123CCF">
          <w:fldChar w:fldCharType="separate"/>
        </w:r>
        <w:r w:rsidR="00923F13" w:rsidRPr="00923F13">
          <w:rPr>
            <w:noProof/>
            <w:vertAlign w:val="superscript"/>
          </w:rPr>
          <w:t>13</w:t>
        </w:r>
        <w:r w:rsidR="00123CCF">
          <w:fldChar w:fldCharType="end"/>
        </w:r>
      </w:ins>
      <w:r w:rsidR="00FE4AA9">
        <w:t xml:space="preserve"> and the orbital weighted Fukui index </w:t>
      </w:r>
      <w:r w:rsidR="008B7C5A">
        <w:t>(</w:t>
      </w:r>
      <w:r w:rsidR="00FE4AA9" w:rsidRPr="00FE4AA9">
        <w:rPr>
          <w:i/>
          <w:iCs/>
        </w:rPr>
        <w:t>f</w:t>
      </w:r>
      <w:r w:rsidR="00B37739" w:rsidRPr="00B37739">
        <w:rPr>
          <w:i/>
          <w:iCs/>
          <w:vertAlign w:val="subscript"/>
        </w:rPr>
        <w:t>w</w:t>
      </w:r>
      <w:r w:rsidR="00FE4AA9" w:rsidRPr="00B37739">
        <w:rPr>
          <w:i/>
          <w:iCs/>
          <w:vertAlign w:val="superscript"/>
        </w:rPr>
        <w:t>+</w:t>
      </w:r>
      <w:r w:rsidR="008B7C5A">
        <w:t>),</w:t>
      </w:r>
      <w:del w:id="40" w:author="Phillip Gingrich" w:date="2022-03-24T13:03:00Z">
        <w:r w:rsidR="00B25ED6">
          <w:fldChar w:fldCharType="begin"/>
        </w:r>
        <w:r w:rsidR="002D6A0A">
          <w:delInstrText xml:space="preserve"> ADDIN EN.CITE &lt;EndNote&gt;&lt;Cite&gt;&lt;Author&gt;Pino-Rios&lt;/Author&gt;&lt;Year&gt;2017&lt;/Year&gt;&lt;RecNum&gt;209&lt;/RecNum&gt;&lt;DisplayText&gt;&lt;style face="superscript"&gt;13&lt;/style&gt;&lt;/DisplayText&gt;&lt;record&gt;&lt;rec-number&gt;209&lt;/rec-number&gt;&lt;foreign-keys&gt;&lt;key app="EN" db-id="pesawtpsv9vev0exef3xzwfkedpxvfz22awe" timestamp="1632498579"&gt;209&lt;/key&gt;&lt;/foreign-keys&gt;&lt;ref-type name="Journal Article"&gt;17&lt;/ref-type&gt;&lt;contributors&gt;&lt;authors&gt;&lt;author&gt;Pino-Rios, Ricardo&lt;/author&gt;&lt;author&gt;Yañez, Osvaldo&lt;/author&gt;&lt;author&gt;Inostroza, Diego&lt;/author&gt;&lt;author&gt;Ruiz, Lina&lt;/author&gt;&lt;author&gt;Cardenas, Carlos&lt;/author&gt;&lt;author&gt;Fuentealba, Patricio&lt;/author&gt;&lt;author&gt;Tiznado, William&lt;/author&gt;&lt;/authors&gt;&lt;/contributors&gt;&lt;titles&gt;&lt;title&gt;Proposal of a simple and effective local reactivity descriptor through a topological analysis of an orbital-weighted fukui function&lt;/title&gt;&lt;secondary-title&gt;Journal of Computational Chemistry&lt;/secondary-title&gt;&lt;/titles&gt;&lt;periodical&gt;&lt;full-title&gt;Journal of computational chemistry&lt;/full-title&gt;&lt;/periodical&gt;&lt;pages&gt;481-488&lt;/pages&gt;&lt;volume&gt;38&lt;/volume&gt;&lt;number&gt;8&lt;/number&gt;&lt;dates&gt;&lt;year&gt;2017&lt;/year&gt;&lt;/dates&gt;&lt;isbn&gt;0192-8651&lt;/isbn&gt;&lt;urls&gt;&lt;related-urls&gt;&lt;url&gt;https://onlinelibrary.wiley.com/doi/abs/10.1002/jcc.24699&lt;/url&gt;&lt;/related-urls&gt;&lt;/urls&gt;&lt;electronic-resource-num&gt;https://doi.org/10.1002/jcc.24699&lt;/electronic-resource-num&gt;&lt;/record&gt;&lt;/Cite&gt;&lt;/EndNote&gt;</w:delInstrText>
        </w:r>
        <w:r w:rsidR="00B25ED6">
          <w:fldChar w:fldCharType="separate"/>
        </w:r>
        <w:r w:rsidR="002D6A0A" w:rsidRPr="002D6A0A">
          <w:rPr>
            <w:noProof/>
            <w:vertAlign w:val="superscript"/>
          </w:rPr>
          <w:delText>13</w:delText>
        </w:r>
        <w:r w:rsidR="00B25ED6">
          <w:fldChar w:fldCharType="end"/>
        </w:r>
      </w:del>
      <w:ins w:id="41" w:author="Phillip Gingrich" w:date="2022-03-24T13:03:00Z">
        <w:r w:rsidR="00B25ED6">
          <w:fldChar w:fldCharType="begin"/>
        </w:r>
        <w:r w:rsidR="00923F13">
          <w:instrText xml:space="preserve"> ADDIN EN.CITE &lt;EndNote&gt;&lt;Cite&gt;&lt;Author&gt;Pino-Rios&lt;/Author&gt;&lt;Year&gt;2017&lt;/Year&gt;&lt;RecNum&gt;209&lt;/RecNum&gt;&lt;DisplayText&gt;&lt;style face="superscript"&gt;14&lt;/style&gt;&lt;/DisplayText&gt;&lt;record&gt;&lt;rec-number&gt;209&lt;/rec-number&gt;&lt;foreign-keys&gt;&lt;key app="EN" db-id="pesawtpsv9vev0exef3xzwfkedpxvfz22awe" timestamp="1632498579"&gt;209&lt;/key&gt;&lt;/foreign-keys&gt;&lt;ref-type name="Journal Article"&gt;17&lt;/ref-type&gt;&lt;contributors&gt;&lt;authors&gt;&lt;author&gt;Pino-Rios, Ricardo&lt;/author&gt;&lt;author&gt;Yañez, Osvaldo&lt;/author&gt;&lt;author&gt;Inostroza, Diego&lt;/author&gt;&lt;author&gt;Ruiz, Lina&lt;/author&gt;&lt;author&gt;Cardenas, Carlos&lt;/author&gt;&lt;author&gt;Fuentealba, Patricio&lt;/author&gt;&lt;author&gt;Tiznado, William&lt;/author&gt;&lt;/authors&gt;&lt;/contributors&gt;&lt;titles&gt;&lt;title&gt;Proposal of a simple and effective local reactivity descriptor through a topological analysis of an orbital-weighted fukui function&lt;/title&gt;&lt;secondary-title&gt;Journal of Computational Chemistry&lt;/secondary-title&gt;&lt;/titles&gt;&lt;periodical&gt;&lt;full-title&gt;Journal of computational chemistry&lt;/full-title&gt;&lt;/periodical&gt;&lt;pages&gt;481-488&lt;/pages&gt;&lt;volume&gt;38&lt;/volume&gt;&lt;number&gt;8&lt;/number&gt;&lt;dates&gt;&lt;year&gt;2017&lt;/year&gt;&lt;/dates&gt;&lt;isbn&gt;0192-8651&lt;/isbn&gt;&lt;urls&gt;&lt;related-urls&gt;&lt;url&gt;https://onlinelibrary.wiley.com/doi/abs/10.1002/jcc.24699&lt;/url&gt;&lt;/related-urls&gt;&lt;/urls&gt;&lt;electronic-resource-num&gt;https://doi.org/10.1002/jcc.24699&lt;/electronic-resource-num&gt;&lt;/record&gt;&lt;/Cite&gt;&lt;/EndNote&gt;</w:instrText>
        </w:r>
        <w:r w:rsidR="00B25ED6">
          <w:fldChar w:fldCharType="separate"/>
        </w:r>
        <w:r w:rsidR="00923F13" w:rsidRPr="00923F13">
          <w:rPr>
            <w:noProof/>
            <w:vertAlign w:val="superscript"/>
          </w:rPr>
          <w:t>14</w:t>
        </w:r>
        <w:r w:rsidR="00B25ED6">
          <w:fldChar w:fldCharType="end"/>
        </w:r>
      </w:ins>
      <w:r w:rsidR="00FE4AA9">
        <w:t xml:space="preserve"> through a multiple linear regression </w:t>
      </w:r>
      <w:r w:rsidR="002311C7">
        <w:t xml:space="preserve">(MLR) </w:t>
      </w:r>
      <w:r w:rsidR="00FE4AA9">
        <w:t>model.</w:t>
      </w:r>
      <w:r w:rsidR="009525A0">
        <w:t xml:space="preserve"> </w:t>
      </w:r>
      <w:r w:rsidR="00FE4AA9">
        <w:t>As tru</w:t>
      </w:r>
      <w:r w:rsidR="00AF3DD8">
        <w:t>e</w:t>
      </w:r>
      <w:r w:rsidR="00FE4AA9">
        <w:t xml:space="preserve"> values, we</w:t>
      </w:r>
      <w:r w:rsidR="00AF3DD8">
        <w:t xml:space="preserve"> </w:t>
      </w:r>
      <w:r w:rsidR="00CE3AAC">
        <w:t>reuse, in accordance with FAIR data principles,</w:t>
      </w:r>
      <w:del w:id="42" w:author="Phillip Gingrich" w:date="2022-03-24T13:03:00Z">
        <w:r w:rsidR="00B25ED6">
          <w:fldChar w:fldCharType="begin"/>
        </w:r>
        <w:r w:rsidR="002D6A0A">
          <w:delInstrText xml:space="preserve"> ADDIN EN.CITE &lt;EndNote&gt;&lt;Cite&gt;&lt;Author&gt;Wilkinson&lt;/Author&gt;&lt;Year&gt;2016&lt;/Year&gt;&lt;RecNum&gt;215&lt;/RecNum&gt;&lt;DisplayText&gt;&lt;style face="superscript"&gt;14&lt;/style&gt;&lt;/DisplayText&gt;&lt;record&gt;&lt;rec-number&gt;215&lt;/rec-number&gt;&lt;foreign-keys&gt;&lt;key app="EN" db-id="pesawtpsv9vev0exef3xzwfkedpxvfz22awe" timestamp="1632500276"&gt;215&lt;/key&gt;&lt;/foreign-keys&gt;&lt;ref-type name="Journal Article"&gt;17&lt;/ref-type&gt;&lt;contributors&gt;&lt;authors&gt;&lt;author&gt;Wilkinson, Mark D&lt;/author&gt;&lt;author&gt;Dumontier, Michel&lt;/author&gt;&lt;author&gt;Aalbersberg, IJsbrand Jan&lt;/author&gt;&lt;author&gt;Appleton, Gabrielle&lt;/author&gt;&lt;author&gt;Axton, Myles&lt;/author&gt;&lt;author&gt;Baak, Arie&lt;/author&gt;&lt;author&gt;Blomberg, Niklas&lt;/author&gt;&lt;author&gt;Boiten, Jan-Willem&lt;/author&gt;&lt;author&gt;da Silva Santos, Luiz Bonino&lt;/author&gt;&lt;author&gt;Bourne, Philip E&lt;/author&gt;&lt;/authors&gt;&lt;/contributors&gt;&lt;titles&gt;&lt;title&gt;The FAIR Guiding Principles for scientific data management and stewardship&lt;/title&gt;&lt;secondary-title&gt;Scientific data&lt;/secondary-title&gt;&lt;/titles&gt;&lt;periodical&gt;&lt;full-title&gt;Scientific data&lt;/full-title&gt;&lt;/periodical&gt;&lt;pages&gt;1-9&lt;/pages&gt;&lt;volume&gt;3&lt;/volume&gt;&lt;number&gt;1&lt;/number&gt;&lt;dates&gt;&lt;year&gt;2016&lt;/year&gt;&lt;/dates&gt;&lt;isbn&gt;2052-4463&lt;/isbn&gt;&lt;urls&gt;&lt;/urls&gt;&lt;/record&gt;&lt;/Cite&gt;&lt;/EndNote&gt;</w:delInstrText>
        </w:r>
        <w:r w:rsidR="00B25ED6">
          <w:fldChar w:fldCharType="separate"/>
        </w:r>
        <w:r w:rsidR="002D6A0A" w:rsidRPr="002D6A0A">
          <w:rPr>
            <w:noProof/>
            <w:vertAlign w:val="superscript"/>
          </w:rPr>
          <w:delText>14</w:delText>
        </w:r>
        <w:r w:rsidR="00B25ED6">
          <w:fldChar w:fldCharType="end"/>
        </w:r>
        <w:r w:rsidR="00AF3DD8">
          <w:delText xml:space="preserve"> the computed zero point </w:delText>
        </w:r>
        <w:r w:rsidR="00073607">
          <w:delText xml:space="preserve">energy </w:delText>
        </w:r>
        <w:r w:rsidR="00AF3DD8">
          <w:delText xml:space="preserve">corrected </w:delText>
        </w:r>
        <w:r w:rsidR="009525A0">
          <w:delText>potential energy barriers on the quartet surface</w:delText>
        </w:r>
        <w:r>
          <w:delText xml:space="preserve"> relative to the adjoining</w:delText>
        </w:r>
        <w:r w:rsidR="00FE4AA9">
          <w:delText xml:space="preserve"> reactant </w:delText>
        </w:r>
        <w:r>
          <w:delText>complex</w:delText>
        </w:r>
        <w:r w:rsidR="00F2058A">
          <w:delText xml:space="preserve"> with Compound 1</w:delText>
        </w:r>
      </w:del>
      <w:ins w:id="43" w:author="Phillip Gingrich" w:date="2022-03-24T13:03:00Z">
        <w:r w:rsidR="00B25ED6">
          <w:fldChar w:fldCharType="begin"/>
        </w:r>
        <w:r w:rsidR="00923F13">
          <w:instrText xml:space="preserve"> ADDIN EN.CITE &lt;EndNote&gt;&lt;Cite&gt;&lt;Author&gt;Wilkinson&lt;/Author&gt;&lt;Year&gt;2016&lt;/Year&gt;&lt;RecNum&gt;215&lt;/RecNum&gt;&lt;DisplayText&gt;&lt;style face="superscript"&gt;15&lt;/style&gt;&lt;/DisplayText&gt;&lt;record&gt;&lt;rec-number&gt;215&lt;/rec-number&gt;&lt;foreign-keys&gt;&lt;key app="EN" db-id="pesawtpsv9vev0exef3xzwfkedpxvfz22awe" timestamp="1632500276"&gt;215&lt;/key&gt;&lt;/foreign-keys&gt;&lt;ref-type name="Journal Article"&gt;17&lt;/ref-type&gt;&lt;contributors&gt;&lt;authors&gt;&lt;author&gt;Wilkinson, Mark D&lt;/author&gt;&lt;author&gt;Dumontier, Michel&lt;/author&gt;&lt;author&gt;Aalbersberg, IJsbrand Jan&lt;/author&gt;&lt;author&gt;Appleton, Gabrielle&lt;/author&gt;&lt;author&gt;Axton, Myles&lt;/author&gt;&lt;author&gt;Baak, Arie&lt;/author&gt;&lt;author&gt;Blomberg, Niklas&lt;/author&gt;&lt;author&gt;Boiten, Jan-Willem&lt;/author&gt;&lt;author&gt;da Silva Santos, Luiz Bonino&lt;/author&gt;&lt;author&gt;Bourne, Philip E&lt;/author&gt;&lt;/authors&gt;&lt;/contributors&gt;&lt;titles&gt;&lt;title&gt;The FAIR Guiding Principles for scientific data management and stewardship&lt;/title&gt;&lt;secondary-title&gt;Scientific data&lt;/secondary-title&gt;&lt;/titles&gt;&lt;periodical&gt;&lt;full-title&gt;Scientific data&lt;/full-title&gt;&lt;/periodical&gt;&lt;pages&gt;1-9&lt;/pages&gt;&lt;volume&gt;3&lt;/volume&gt;&lt;number&gt;1&lt;/number&gt;&lt;dates&gt;&lt;year&gt;2016&lt;/year&gt;&lt;/dates&gt;&lt;isbn&gt;2052-4463&lt;/isbn&gt;&lt;urls&gt;&lt;/urls&gt;&lt;/record&gt;&lt;/Cite&gt;&lt;/EndNote&gt;</w:instrText>
        </w:r>
        <w:r w:rsidR="00B25ED6">
          <w:fldChar w:fldCharType="separate"/>
        </w:r>
        <w:r w:rsidR="00923F13" w:rsidRPr="00923F13">
          <w:rPr>
            <w:noProof/>
            <w:vertAlign w:val="superscript"/>
          </w:rPr>
          <w:t>15</w:t>
        </w:r>
        <w:r w:rsidR="00B25ED6">
          <w:fldChar w:fldCharType="end"/>
        </w:r>
        <w:r w:rsidR="00AF3DD8">
          <w:t xml:space="preserve"> the computed zero</w:t>
        </w:r>
        <w:r w:rsidR="001B7091">
          <w:t>-</w:t>
        </w:r>
        <w:r w:rsidR="00AF3DD8">
          <w:t xml:space="preserve">point </w:t>
        </w:r>
        <w:r w:rsidR="00073607">
          <w:t xml:space="preserve">energy </w:t>
        </w:r>
        <w:r w:rsidR="00AF3DD8">
          <w:t xml:space="preserve">corrected </w:t>
        </w:r>
        <w:r w:rsidR="009525A0">
          <w:t>potential energy barriers on the quartet surface</w:t>
        </w:r>
      </w:ins>
      <w:r>
        <w:t xml:space="preserve"> </w:t>
      </w:r>
      <w:r w:rsidR="009525A0">
        <w:t>from Zhang and Liu</w:t>
      </w:r>
      <w:r w:rsidR="00A0709B">
        <w:t>’s work</w:t>
      </w:r>
      <w:r w:rsidR="005A31AA">
        <w:t xml:space="preserve"> (</w:t>
      </w:r>
      <w:r w:rsidR="00542E83">
        <w:t xml:space="preserve">which were provided </w:t>
      </w:r>
      <w:r w:rsidR="005A31AA">
        <w:t>in the supporting information</w:t>
      </w:r>
      <w:r w:rsidR="00542E83">
        <w:t xml:space="preserve"> while not utilized in their presented models</w:t>
      </w:r>
      <w:r w:rsidR="005A31AA">
        <w:t>)</w:t>
      </w:r>
      <w:r w:rsidR="009525A0">
        <w:t xml:space="preserve"> for those compounds in Figure </w:t>
      </w:r>
      <w:r w:rsidR="002E292A">
        <w:t>2</w:t>
      </w:r>
      <w:r w:rsidR="00FE4AA9">
        <w:t>.</w:t>
      </w:r>
      <w:del w:id="44" w:author="Phillip Gingrich" w:date="2022-03-24T13:03:00Z">
        <w:r w:rsidR="00E1231F">
          <w:fldChar w:fldCharType="begin"/>
        </w:r>
        <w:r w:rsidR="002D6A0A">
          <w:delInstrText xml:space="preserve"> ADDIN EN.CITE &lt;EndNote&gt;&lt;Cite&gt;&lt;Author&gt;Zhang&lt;/Author&gt;&lt;Year&gt;2015&lt;/Year&gt;&lt;RecNum&gt;177&lt;/RecNum&gt;&lt;DisplayText&gt;&lt;style face="superscript"&gt;11&lt;/style&gt;&lt;/DisplayText&gt;&lt;record&gt;&lt;rec-number&gt;177&lt;/rec-number&gt;&lt;foreign-keys&gt;&lt;key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delInstrText>
        </w:r>
        <w:r w:rsidR="00E1231F">
          <w:fldChar w:fldCharType="separate"/>
        </w:r>
        <w:r w:rsidR="002D6A0A" w:rsidRPr="002D6A0A">
          <w:rPr>
            <w:noProof/>
            <w:vertAlign w:val="superscript"/>
          </w:rPr>
          <w:delText>11</w:delText>
        </w:r>
        <w:r w:rsidR="00E1231F">
          <w:fldChar w:fldCharType="end"/>
        </w:r>
      </w:del>
      <w:ins w:id="45" w:author="Phillip Gingrich" w:date="2022-03-24T13:03:00Z">
        <w:r w:rsidR="00E1231F">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E1231F">
          <w:fldChar w:fldCharType="separate"/>
        </w:r>
        <w:r w:rsidR="00923F13" w:rsidRPr="00923F13">
          <w:rPr>
            <w:noProof/>
            <w:vertAlign w:val="superscript"/>
          </w:rPr>
          <w:t>12</w:t>
        </w:r>
        <w:r w:rsidR="00E1231F">
          <w:fldChar w:fldCharType="end"/>
        </w:r>
      </w:ins>
      <w:r w:rsidR="00FE4AA9">
        <w:t xml:space="preserve"> </w:t>
      </w:r>
      <w:r w:rsidR="00F2058A">
        <w:t>Our work assumes Compound 1 to be the responsible oxidant, though we recognize the preceding hydroperoxo intermediate as a competent oxidant.</w:t>
      </w:r>
      <w:r w:rsidR="00F2058A">
        <w:fldChar w:fldCharType="begin">
          <w:fldData xml:space="preserve">PEVuZE5vdGU+PENpdGU+PEF1dGhvcj5LZWxsczwvQXV0aG9yPjxZZWFyPjIwMTA8L1llYXI+PFJl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</w:fldData>
        </w:fldChar>
      </w:r>
      <w:r w:rsidR="00923F13">
        <w:instrText xml:space="preserve"> ADDIN EN.CITE </w:instrText>
      </w:r>
      <w:r w:rsidR="00923F13">
        <w:fldChar w:fldCharType="begin">
          <w:fldData xml:space="preserve">PEVuZE5vdGU+PENpdGU+PEF1dGhvcj5LZWxsczwvQXV0aG9yPjxZZWFyPjIwMTA8L1llYXI+PFJl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</w:fldData>
        </w:fldChar>
      </w:r>
      <w:r w:rsidR="00923F13">
        <w:instrText xml:space="preserve"> ADDIN EN.CITE.DATA </w:instrText>
      </w:r>
      <w:r w:rsidR="00923F13">
        <w:fldChar w:fldCharType="end"/>
      </w:r>
      <w:r w:rsidR="00F2058A">
        <w:fldChar w:fldCharType="separate"/>
      </w:r>
      <w:del w:id="46" w:author="Phillip Gingrich" w:date="2022-03-24T13:03:00Z">
        <w:r w:rsidR="002D6A0A" w:rsidRPr="002D6A0A">
          <w:rPr>
            <w:noProof/>
            <w:vertAlign w:val="superscript"/>
          </w:rPr>
          <w:delText>15</w:delText>
        </w:r>
      </w:del>
      <w:ins w:id="47" w:author="Phillip Gingrich" w:date="2022-03-24T13:03:00Z">
        <w:r w:rsidR="00923F13" w:rsidRPr="00923F13">
          <w:rPr>
            <w:noProof/>
            <w:vertAlign w:val="superscript"/>
          </w:rPr>
          <w:t>16</w:t>
        </w:r>
      </w:ins>
      <w:r w:rsidR="00F2058A">
        <w:fldChar w:fldCharType="end"/>
      </w:r>
      <w:r w:rsidR="00F2058A">
        <w:t xml:space="preserve"> </w:t>
      </w:r>
      <w:r w:rsidR="00FE4AA9">
        <w:t xml:space="preserve">By computing the required descriptors with Grimme’s </w:t>
      </w:r>
      <w:r w:rsidR="00B37739">
        <w:t>GFN family of methods</w:t>
      </w:r>
      <w:r w:rsidR="00FE4AA9">
        <w:t xml:space="preserve">, </w:t>
      </w:r>
      <w:r w:rsidR="00560028">
        <w:t xml:space="preserve">we provide a validated and rapid approach for </w:t>
      </w:r>
      <w:r w:rsidR="00B37739">
        <w:t xml:space="preserve"> systematically </w:t>
      </w:r>
      <w:r w:rsidR="00560028">
        <w:t>estimating P450-mediated epoxidation barriers for inclusion in high throughput screening protocols.</w:t>
      </w:r>
    </w:p>
    <w:p w14:paraId="2380A15D" w14:textId="287D57DF" w:rsidR="00221694" w:rsidRPr="002D7655" w:rsidRDefault="00221694" w:rsidP="00772D16">
      <w:pPr>
        <w:pStyle w:val="TAMainText"/>
      </w:pPr>
      <w:r w:rsidRPr="002D7655">
        <w:t>Computation</w:t>
      </w:r>
      <w:r w:rsidR="006C7CC3" w:rsidRPr="002D7655">
        <w:t>al</w:t>
      </w:r>
      <w:r w:rsidRPr="002D7655">
        <w:t xml:space="preserve"> Methods</w:t>
      </w:r>
    </w:p>
    <w:p w14:paraId="09E3F721" w14:textId="77777777" w:rsidR="002F6DAA" w:rsidRDefault="002F6DAA" w:rsidP="001C33AF">
      <w:pPr>
        <w:pStyle w:val="TAMainText"/>
        <w:rPr>
          <w:del w:id="48" w:author="Phillip Gingrich" w:date="2022-03-24T13:03:00Z"/>
        </w:rPr>
      </w:pPr>
      <w:del w:id="49" w:author="Phillip Gingrich" w:date="2022-03-24T13:03:00Z">
        <w:r>
          <w:delText xml:space="preserve">All </w:delText>
        </w:r>
        <w:r w:rsidR="00560028">
          <w:delText>36</w:delText>
        </w:r>
        <w:r>
          <w:delText xml:space="preserve"> </w:delText>
        </w:r>
        <w:r w:rsidR="00560028">
          <w:delText>compounds</w:delText>
        </w:r>
        <w:r>
          <w:delText xml:space="preserve"> in Figure </w:delText>
        </w:r>
        <w:r w:rsidR="002E292A">
          <w:delText>2</w:delText>
        </w:r>
        <w:r>
          <w:delText xml:space="preserve"> were </w:delText>
        </w:r>
        <w:r w:rsidR="00A0709B">
          <w:delText xml:space="preserve">first </w:delText>
        </w:r>
        <w:r>
          <w:delText>prepared in Avogadro 1.2.0</w:delText>
        </w:r>
        <w:r w:rsidR="0074513E">
          <w:fldChar w:fldCharType="begin"/>
        </w:r>
        <w:r w:rsidR="002D6A0A">
          <w:delInstrText xml:space="preserve"> ADDIN EN.CITE &lt;EndNote&gt;&lt;Cite&gt;&lt;Author&gt;Hanwell&lt;/Author&gt;&lt;Year&gt;2012&lt;/Year&gt;&lt;RecNum&gt;100&lt;/RecNum&gt;&lt;DisplayText&gt;&lt;style face="superscript"&gt;16&lt;/style&gt;&lt;/DisplayText&gt;&lt;record&gt;&lt;rec-number&gt;100&lt;/rec-number&gt;&lt;foreign-keys&gt;&lt;key app="EN" db-id="pesawtpsv9vev0exef3xzwfkedpxvfz22awe" timestamp="1586502424"&gt;100&lt;/key&gt;&lt;/foreign-keys&gt;&lt;ref-type name="Journal Article"&gt;17&lt;/ref-type&gt;&lt;contributors&gt;&lt;authors&gt;&lt;author&gt;Hanwell, Marcus D&lt;/author&gt;&lt;author&gt;Curtis, Donald E&lt;/author&gt;&lt;author&gt;Lonie, David C&lt;/author&gt;&lt;author&gt;Vandermeersch, Tim&lt;/author&gt;&lt;author&gt;Zurek, Eva&lt;/author&gt;&lt;author&gt;Hutchison, Geoffrey R&lt;/author&gt;&lt;/authors&gt;&lt;/contributors&gt;&lt;titles&gt;&lt;title&gt;Avogadro: an advanced semantic chemical editor, visualization, and analysis platform&lt;/title&gt;&lt;secondary-title&gt;Journal of cheminformatics&lt;/secondary-title&gt;&lt;/titles&gt;&lt;periodical&gt;&lt;full-title&gt;Journal of cheminformatics&lt;/full-title&gt;&lt;/periodical&gt;&lt;pages&gt;17&lt;/pages&gt;&lt;volume&gt;4&lt;/volume&gt;&lt;number&gt;1&lt;/number&gt;&lt;dates&gt;&lt;year&gt;2012&lt;/year&gt;&lt;/dates&gt;&lt;isbn&gt;1758-2946&lt;/isbn&gt;&lt;urls&gt;&lt;/urls&gt;&lt;/record&gt;&lt;/Cite&gt;&lt;/EndNote&gt;</w:delInstrText>
        </w:r>
        <w:r w:rsidR="0074513E">
          <w:fldChar w:fldCharType="separate"/>
        </w:r>
        <w:r w:rsidR="002D6A0A" w:rsidRPr="002D6A0A">
          <w:rPr>
            <w:noProof/>
            <w:vertAlign w:val="superscript"/>
          </w:rPr>
          <w:delText>16</w:delText>
        </w:r>
        <w:r w:rsidR="0074513E">
          <w:fldChar w:fldCharType="end"/>
        </w:r>
        <w:r>
          <w:delText xml:space="preserve"> and initially optimized using the MMF94</w:delText>
        </w:r>
        <w:r w:rsidR="0074513E">
          <w:fldChar w:fldCharType="begin"/>
        </w:r>
        <w:r w:rsidR="002D6A0A">
          <w:delInstrText xml:space="preserve"> ADDIN EN.CITE &lt;EndNote&gt;&lt;Cite&gt;&lt;Author&gt;Halgren&lt;/Author&gt;&lt;Year&gt;1996&lt;/Year&gt;&lt;RecNum&gt;171&lt;/RecNum&gt;&lt;DisplayText&gt;&lt;style face="superscript"&gt;17&lt;/style&gt;&lt;/DisplayText&gt;&lt;record&gt;&lt;rec-number&gt;171&lt;/rec-number&gt;&lt;foreign-keys&gt;&lt;key app="EN" db-id="pesawtpsv9vev0exef3xzwfkedpxvfz22awe" timestamp="1622775224"&gt;171&lt;/key&gt;&lt;/foreign-keys&gt;&lt;ref-type name="Journal Article"&gt;17&lt;/ref-type&gt;&lt;contributors&gt;&lt;authors&gt;&lt;author&gt;Halgren, Thomas A&lt;/author&gt;&lt;/authors&gt;&lt;/contributors&gt;&lt;titles&gt;&lt;title&gt;Merck molecular force field. III. Molecular geometries and vibrational frequencies for MMFF94&lt;/title&gt;&lt;secondary-title&gt;Journal of computational chemistry&lt;/secondary-title&gt;&lt;/titles&gt;&lt;periodical&gt;&lt;full-title&gt;Journal of computational chemistry&lt;/full-title&gt;&lt;/periodical&gt;&lt;pages&gt;553-586&lt;/pages&gt;&lt;volume&gt;17&lt;/volume&gt;&lt;number&gt;5‐6&lt;/number&gt;&lt;dates&gt;&lt;year&gt;1996&lt;/year&gt;&lt;/dates&gt;&lt;isbn&gt;0192-8651&lt;/isbn&gt;&lt;urls&gt;&lt;/urls&gt;&lt;/record&gt;&lt;/Cite&gt;&lt;/EndNote&gt;</w:delInstrText>
        </w:r>
        <w:r w:rsidR="0074513E">
          <w:fldChar w:fldCharType="separate"/>
        </w:r>
        <w:r w:rsidR="002D6A0A" w:rsidRPr="002D6A0A">
          <w:rPr>
            <w:noProof/>
            <w:vertAlign w:val="superscript"/>
          </w:rPr>
          <w:delText>17</w:delText>
        </w:r>
        <w:r w:rsidR="0074513E">
          <w:fldChar w:fldCharType="end"/>
        </w:r>
        <w:r>
          <w:delText xml:space="preserve"> force</w:delText>
        </w:r>
        <w:r w:rsidR="009C1C4A">
          <w:delText xml:space="preserve"> </w:delText>
        </w:r>
        <w:r>
          <w:delText>field.</w:delText>
        </w:r>
      </w:del>
    </w:p>
    <w:p w14:paraId="098C7286" w14:textId="77777777" w:rsidR="00FE4AA9" w:rsidRDefault="006D3C89" w:rsidP="001C33AF">
      <w:pPr>
        <w:pStyle w:val="TAMainText"/>
        <w:rPr>
          <w:del w:id="50" w:author="Phillip Gingrich" w:date="2022-03-24T13:03:00Z"/>
        </w:rPr>
      </w:pPr>
      <w:del w:id="51" w:author="Phillip Gingrich" w:date="2022-03-24T13:03:00Z">
        <w:r>
          <w:delText xml:space="preserve">Grimme’s </w:delText>
        </w:r>
        <w:r w:rsidR="009C1C4A">
          <w:delText>CREST</w:delText>
        </w:r>
        <w:r w:rsidR="003B2E14">
          <w:fldChar w:fldCharType="begin"/>
        </w:r>
        <w:r w:rsidR="002D6A0A">
          <w:delInstrText xml:space="preserve"> ADDIN EN.CITE &lt;EndNote&gt;&lt;Cite&gt;&lt;Author&gt;Grimme&lt;/Author&gt;&lt;Year&gt;2019&lt;/Year&gt;&lt;RecNum&gt;207&lt;/RecNum&gt;&lt;DisplayText&gt;&lt;style face="superscript"&gt;18&lt;/style&gt;&lt;/DisplayText&gt;&lt;record&gt;&lt;rec-number&gt;207&lt;/rec-number&gt;&lt;foreign-keys&gt;&lt;key app="EN" db-id="pesawtpsv9vev0exef3xzwfkedpxvfz22awe" timestamp="1632498344"&gt;207&lt;/key&gt;&lt;/foreign-keys&gt;&lt;ref-type name="Journal Article"&gt;17&lt;/ref-type&gt;&lt;contributors&gt;&lt;authors&gt;&lt;author&gt;Grimme, Stefan&lt;/author&gt;&lt;/authors&gt;&lt;/contributors&gt;&lt;titles&gt;&lt;title&gt;Exploration of Chemical Compound, Conformer, and Reaction Space with Meta-Dynamics Simulations Based on Tight-Binding Quantum Chemical Calculations&lt;/title&gt;&lt;secondary-title&gt;Journal of Chemical Theory and Computation&lt;/secondary-title&gt;&lt;/titles&gt;&lt;periodical&gt;&lt;full-title&gt;Journal of chemical theory and computation&lt;/full-title&gt;&lt;/periodical&gt;&lt;pages&gt;2847-2862&lt;/pages&gt;&lt;volume&gt;15&lt;/volume&gt;&lt;number&gt;5&lt;/number&gt;&lt;dates&gt;&lt;year&gt;2019&lt;/year&gt;&lt;pub-dates&gt;&lt;date&gt;2019/05/14&lt;/date&gt;&lt;/pub-dates&gt;&lt;/dates&gt;&lt;publisher&gt;American Chemical Society&lt;/publisher&gt;&lt;isbn&gt;1549-9618&lt;/isbn&gt;&lt;urls&gt;&lt;related-urls&gt;&lt;url&gt;https://doi.org/10.1021/acs.jctc.9b00143&lt;/url&gt;&lt;/related-urls&gt;&lt;/urls&gt;&lt;electronic-resource-num&gt;10.1021/acs.jctc.9b00143&lt;/electronic-resource-num&gt;&lt;/record&gt;&lt;/Cite&gt;&lt;/EndNote&gt;</w:delInstrText>
        </w:r>
        <w:r w:rsidR="003B2E14">
          <w:fldChar w:fldCharType="separate"/>
        </w:r>
        <w:r w:rsidR="002D6A0A" w:rsidRPr="002D6A0A">
          <w:rPr>
            <w:noProof/>
            <w:vertAlign w:val="superscript"/>
          </w:rPr>
          <w:delText>18</w:delText>
        </w:r>
        <w:r w:rsidR="003B2E14">
          <w:fldChar w:fldCharType="end"/>
        </w:r>
        <w:r w:rsidR="009C1C4A">
          <w:delText xml:space="preserve"> </w:delText>
        </w:r>
        <w:r w:rsidR="00A0709B">
          <w:delText>(version 2.1</w:delText>
        </w:r>
        <w:r w:rsidR="00313CDF">
          <w:delText>1</w:delText>
        </w:r>
        <w:r w:rsidR="00A0709B">
          <w:delText xml:space="preserve">.1) and </w:delText>
        </w:r>
        <w:r>
          <w:delText>xtb</w:delText>
        </w:r>
        <w:r w:rsidR="003B2E14">
          <w:fldChar w:fldCharType="begin"/>
        </w:r>
        <w:r w:rsidR="002D6A0A">
          <w:delInstrText xml:space="preserve"> ADDIN EN.CITE &lt;EndNote&gt;&lt;Cite&gt;&lt;Author&gt;Bannwarth&lt;/Author&gt;&lt;Year&gt;2021&lt;/Year&gt;&lt;RecNum&gt;182&lt;/RecNum&gt;&lt;DisplayText&gt;&lt;style face="superscript"&gt;19&lt;/style&gt;&lt;/DisplayText&gt;&lt;record&gt;&lt;rec-number&gt;182&lt;/rec-number&gt;&lt;foreign-keys&gt;&lt;key app="EN" db-id="pesawtpsv9vev0exef3xzwfkedpxvfz22awe" timestamp="1623105330"&gt;182&lt;/key&gt;&lt;/foreign-keys&gt;&lt;ref-type name="Journal Article"&gt;17&lt;/ref-type&gt;&lt;contributors&gt;&lt;authors&gt;&lt;author&gt;Bannwarth, Christoph&lt;/author&gt;&lt;author&gt;Caldeweyher, Eike&lt;/author&gt;&lt;author&gt;Ehlert, Sebastian&lt;/author&gt;&lt;author&gt;Hansen, Andreas&lt;/author&gt;&lt;author&gt;Pracht, Philipp&lt;/author&gt;&lt;author&gt;Seibert, Jakob&lt;/author&gt;&lt;author&gt;Spicher, Sebastian&lt;/author&gt;&lt;author&gt;Grimme, Stefan&lt;/author&gt;&lt;/authors&gt;&lt;/contributors&gt;&lt;titles&gt;&lt;title&gt;Extended tight-binding quantum chemistry methods&lt;/title&gt;&lt;secondary-title&gt;WIREs Computational Molecular Science&lt;/secondary-title&gt;&lt;/titles&gt;&lt;periodical&gt;&lt;full-title&gt;WIREs Computational Molecular Science&lt;/full-title&gt;&lt;/periodical&gt;&lt;pages&gt;e1493&lt;/pages&gt;&lt;volume&gt;11&lt;/volume&gt;&lt;number&gt;2&lt;/number&gt;&lt;dates&gt;&lt;year&gt;2021&lt;/year&gt;&lt;/dates&gt;&lt;isbn&gt;1759-0876&lt;/isbn&gt;&lt;urls&gt;&lt;related-urls&gt;&lt;url&gt;https://onlinelibrary.wiley.com/doi/abs/10.1002/wcms.1493&lt;/url&gt;&lt;/related-urls&gt;&lt;/urls&gt;&lt;electronic-resource-num&gt;https://doi.org/10.1002/wcms.1493&lt;/electronic-resource-num&gt;&lt;/record&gt;&lt;/Cite&gt;&lt;/EndNote&gt;</w:delInstrText>
        </w:r>
        <w:r w:rsidR="003B2E14">
          <w:fldChar w:fldCharType="separate"/>
        </w:r>
        <w:r w:rsidR="002D6A0A" w:rsidRPr="002D6A0A">
          <w:rPr>
            <w:noProof/>
            <w:vertAlign w:val="superscript"/>
          </w:rPr>
          <w:delText>19</w:delText>
        </w:r>
        <w:r w:rsidR="003B2E14">
          <w:fldChar w:fldCharType="end"/>
        </w:r>
        <w:r>
          <w:delText xml:space="preserve"> (version 6.4.</w:delText>
        </w:r>
        <w:r w:rsidR="00560028">
          <w:delText>1</w:delText>
        </w:r>
        <w:r>
          <w:delText xml:space="preserve">) </w:delText>
        </w:r>
        <w:r w:rsidR="00137D87">
          <w:delText xml:space="preserve">programs </w:delText>
        </w:r>
        <w:r>
          <w:delText>w</w:delText>
        </w:r>
        <w:r w:rsidR="00A0709B">
          <w:delText>ere</w:delText>
        </w:r>
        <w:r>
          <w:delText xml:space="preserve"> used for all </w:delText>
        </w:r>
        <w:r w:rsidR="009525A0">
          <w:delText xml:space="preserve">calculations. </w:delText>
        </w:r>
        <w:r w:rsidR="00A0709B">
          <w:delText xml:space="preserve">Conformer sampling was first done in </w:delText>
        </w:r>
        <w:r w:rsidR="004C7A9C">
          <w:delText xml:space="preserve">CREST </w:delText>
        </w:r>
        <w:r w:rsidR="00A0709B">
          <w:delText xml:space="preserve">for the compounds in Figure </w:delText>
        </w:r>
        <w:r w:rsidR="00EC5991">
          <w:delText>2</w:delText>
        </w:r>
        <w:r w:rsidR="003F7189">
          <w:delText xml:space="preserve"> using GFN2-xTB</w:delText>
        </w:r>
        <w:r w:rsidR="00E1231F">
          <w:fldChar w:fldCharType="begin"/>
        </w:r>
        <w:r w:rsidR="002D6A0A">
          <w:delInstrText xml:space="preserve"> ADDIN EN.CITE &lt;EndNote&gt;&lt;Cite&gt;&lt;Author&gt;Bannwarth&lt;/Author&gt;&lt;Year&gt;2019&lt;/Year&gt;&lt;RecNum&gt;99&lt;/RecNum&gt;&lt;DisplayText&gt;&lt;style face="superscript"&gt;20&lt;/style&gt;&lt;/DisplayText&gt;&lt;record&gt;&lt;rec-number&gt;99&lt;/rec-number&gt;&lt;foreign-keys&gt;&lt;key app="EN" db-id="pesawtpsv9vev0exef3xzwfkedpxvfz22awe" timestamp="1586502296"&gt;99&lt;/key&gt;&lt;/foreign-keys&gt;&lt;ref-type name="Journal Article"&gt;17&lt;/ref-type&gt;&lt;contributors&gt;&lt;authors&gt;&lt;author&gt;Bannwarth, Christoph&lt;/author&gt;&lt;author&gt;Ehlert, Sebastian&lt;/author&gt;&lt;author&gt;Grimme, Stefan&lt;/author&gt;&lt;/authors&gt;&lt;/contributors&gt;&lt;titles&gt;&lt;title&gt;GFN2-xTB—An accurate and broadly parametrized self-consistent tight-binding quantum chemical method with multipole electrostatics and density-dependent dispersion contributions&lt;/title&gt;&lt;secondary-title&gt;Journal of chemical theory and computation&lt;/secondary-title&gt;&lt;/titles&gt;&lt;periodical&gt;&lt;full-title&gt;Journal of chemical theory and computation&lt;/full-title&gt;&lt;/periodical&gt;&lt;pages&gt;1652-1671&lt;/pages&gt;&lt;volume&gt;15&lt;/volume&gt;&lt;number&gt;3&lt;/number&gt;&lt;dates&gt;&lt;year&gt;2019&lt;/year&gt;&lt;/dates&gt;&lt;isbn&gt;1549-9618&lt;/isbn&gt;&lt;urls&gt;&lt;/urls&gt;&lt;/record&gt;&lt;/Cite&gt;&lt;/EndNote&gt;</w:delInstrText>
        </w:r>
        <w:r w:rsidR="00E1231F">
          <w:fldChar w:fldCharType="separate"/>
        </w:r>
        <w:r w:rsidR="002D6A0A" w:rsidRPr="002D6A0A">
          <w:rPr>
            <w:noProof/>
            <w:vertAlign w:val="superscript"/>
          </w:rPr>
          <w:delText>20</w:delText>
        </w:r>
        <w:r w:rsidR="00E1231F">
          <w:fldChar w:fldCharType="end"/>
        </w:r>
        <w:r w:rsidR="00A0709B">
          <w:delText xml:space="preserve"> and </w:delText>
        </w:r>
        <w:r w:rsidR="004C7A9C">
          <w:delText xml:space="preserve">resulting conformers were </w:delText>
        </w:r>
        <w:r w:rsidR="00A0709B">
          <w:delText>sorted according to their gas phase free energies</w:delText>
        </w:r>
        <w:r w:rsidR="00FE4AA9">
          <w:delText xml:space="preserve"> using the “--prop hess” flag with the required thermochemical calculations performed at standard temperature and pressure</w:delText>
        </w:r>
        <w:r w:rsidR="00A0709B">
          <w:delText>.</w:delText>
        </w:r>
        <w:r w:rsidR="003F7189">
          <w:delText xml:space="preserve"> The lowest free energy conformer for each compound was then optimized using GFN1-xTB</w:delText>
        </w:r>
        <w:r w:rsidR="00E1231F">
          <w:fldChar w:fldCharType="begin"/>
        </w:r>
        <w:r w:rsidR="002D6A0A">
          <w:delInstrText xml:space="preserve"> ADDIN EN.CITE &lt;EndNote&gt;&lt;Cite&gt;&lt;Author&gt;Grimme&lt;/Author&gt;&lt;Year&gt;2017&lt;/Year&gt;&lt;RecNum&gt;210&lt;/RecNum&gt;&lt;DisplayText&gt;&lt;style face="superscript"&gt;21&lt;/style&gt;&lt;/DisplayText&gt;&lt;record&gt;&lt;rec-number&gt;210&lt;/rec-number&gt;&lt;foreign-keys&gt;&lt;key app="EN" db-id="pesawtpsv9vev0exef3xzwfkedpxvfz22awe" timestamp="1632498730"&gt;210&lt;/key&gt;&lt;/foreign-keys&gt;&lt;ref-type name="Journal Article"&gt;17&lt;/ref-type&gt;&lt;contributors&gt;&lt;authors&gt;&lt;author&gt;Grimme, Stefan&lt;/author&gt;&lt;author&gt;Bannwarth, Christoph&lt;/author&gt;&lt;author&gt;Shushkov, Philip&lt;/author&gt;&lt;/authors&gt;&lt;/contributors&gt;&lt;titles&gt;&lt;title&gt;A Robust and Accurate Tight-Binding Quantum Chemical Method for Structures, Vibrational Frequencies, and Noncovalent Interactions of Large Molecular Systems Parametrized for All spd-Block Elements (Z = 1–86)&lt;/title&gt;&lt;secondary-title&gt;Journal of Chemical Theory and Computation&lt;/secondary-title&gt;&lt;/titles&gt;&lt;periodical&gt;&lt;full-title&gt;Journal of chemical theory and computation&lt;/full-title&gt;&lt;/periodical&gt;&lt;pages&gt;1989-2009&lt;/pages&gt;&lt;volume&gt;13&lt;/volume&gt;&lt;number&gt;5&lt;/number&gt;&lt;dates&gt;&lt;year&gt;2017&lt;/year&gt;&lt;pub-dates&gt;&lt;date&gt;2017/05/09&lt;/date&gt;&lt;/pub-dates&gt;&lt;/dates&gt;&lt;publisher&gt;American Chemical Society&lt;/publisher&gt;&lt;isbn&gt;1549-9618&lt;/isbn&gt;&lt;urls&gt;&lt;related-urls&gt;&lt;url&gt;https://doi.org/10.1021/acs.jctc.7b00118&lt;/url&gt;&lt;/related-urls&gt;&lt;/urls&gt;&lt;electronic-resource-num&gt;10.1021/acs.jctc.7b00118&lt;/electronic-resource-num&gt;&lt;/record&gt;&lt;/Cite&gt;&lt;/EndNote&gt;</w:delInstrText>
        </w:r>
        <w:r w:rsidR="00E1231F">
          <w:fldChar w:fldCharType="separate"/>
        </w:r>
        <w:r w:rsidR="002D6A0A" w:rsidRPr="002D6A0A">
          <w:rPr>
            <w:noProof/>
            <w:vertAlign w:val="superscript"/>
          </w:rPr>
          <w:delText>21</w:delText>
        </w:r>
        <w:r w:rsidR="00E1231F">
          <w:fldChar w:fldCharType="end"/>
        </w:r>
        <w:r w:rsidR="003F7189">
          <w:delText xml:space="preserve"> or GFN-FF</w:delText>
        </w:r>
        <w:r w:rsidR="003D08A5">
          <w:fldChar w:fldCharType="begin"/>
        </w:r>
        <w:r w:rsidR="002D6A0A">
          <w:delInstrText xml:space="preserve"> ADDIN EN.CITE &lt;EndNote&gt;&lt;Cite&gt;&lt;Author&gt;Spicher&lt;/Author&gt;&lt;Year&gt;2020&lt;/Year&gt;&lt;RecNum&gt;213&lt;/RecNum&gt;&lt;DisplayText&gt;&lt;style face="superscript"&gt;22&lt;/style&gt;&lt;/DisplayText&gt;&lt;record&gt;&lt;rec-number&gt;213&lt;/rec-number&gt;&lt;foreign-keys&gt;&lt;key app="EN" db-id="pesawtpsv9vev0exef3xzwfkedpxvfz22awe" timestamp="1632499316"&gt;213&lt;/key&gt;&lt;/foreign-keys&gt;&lt;ref-type name="Journal Article"&gt;17&lt;/ref-type&gt;&lt;contributors&gt;&lt;authors&gt;&lt;author&gt;Spicher, Sebastian&lt;/author&gt;&lt;author&gt;Grimme, Stefan&lt;/author&gt;&lt;/authors&gt;&lt;/contributors&gt;&lt;titles&gt;&lt;title&gt;Robust Atomistic Modeling of Materials, Organometallic, and Biochemical Systems&lt;/title&gt;&lt;secondary-title&gt;Angewandte Chemie International Edition&lt;/secondary-title&gt;&lt;/titles&gt;&lt;periodical&gt;&lt;full-title&gt;Angewandte Chemie International Edition&lt;/full-title&gt;&lt;/periodical&gt;&lt;pages&gt;15665-15673&lt;/pages&gt;&lt;volume&gt;59&lt;/volume&gt;&lt;number&gt;36&lt;/number&gt;&lt;dates&gt;&lt;year&gt;2020&lt;/year&gt;&lt;/dates&gt;&lt;isbn&gt;1433-7851&lt;/isbn&gt;&lt;urls&gt;&lt;related-urls&gt;&lt;url&gt;https://onlinelibrary.wiley.com/doi/abs/10.1002/anie.202004239&lt;/url&gt;&lt;/related-urls&gt;&lt;/urls&gt;&lt;electronic-resource-num&gt;https://doi.org/10.1002/anie.202004239&lt;/electronic-resource-num&gt;&lt;/record&gt;&lt;/Cite&gt;&lt;/EndNote&gt;</w:delInstrText>
        </w:r>
        <w:r w:rsidR="003D08A5">
          <w:fldChar w:fldCharType="separate"/>
        </w:r>
        <w:r w:rsidR="002D6A0A" w:rsidRPr="002D6A0A">
          <w:rPr>
            <w:noProof/>
            <w:vertAlign w:val="superscript"/>
          </w:rPr>
          <w:delText>22</w:delText>
        </w:r>
        <w:r w:rsidR="003D08A5">
          <w:fldChar w:fldCharType="end"/>
        </w:r>
        <w:r w:rsidR="003F7189">
          <w:delText xml:space="preserve"> to generate the equilibrium structures at those respective levels of theory for further use.</w:delText>
        </w:r>
        <w:r w:rsidR="00CE3AAC">
          <w:delText xml:space="preserve"> All equilibrium structures were found utilizing the “vtight” convergence criteria and the absence of imaginary vibrational frequencies </w:delText>
        </w:r>
        <w:r w:rsidR="007614EE">
          <w:delText xml:space="preserve">was </w:delText>
        </w:r>
        <w:r w:rsidR="00CE3AAC">
          <w:delText>confirmed following vibrational analyses.</w:delText>
        </w:r>
      </w:del>
    </w:p>
    <w:p w14:paraId="6C1247BB" w14:textId="77777777" w:rsidR="00560028" w:rsidRDefault="00FE4AA9" w:rsidP="001C33AF">
      <w:pPr>
        <w:pStyle w:val="TAMainText"/>
        <w:rPr>
          <w:del w:id="52" w:author="Phillip Gingrich" w:date="2022-03-24T13:03:00Z"/>
        </w:rPr>
      </w:pPr>
      <w:del w:id="53" w:author="Phillip Gingrich" w:date="2022-03-24T13:03:00Z">
        <w:r>
          <w:delText>T</w:delText>
        </w:r>
        <w:r w:rsidR="00A0709B">
          <w:delText xml:space="preserve">he lowest energy conformers were then </w:delText>
        </w:r>
        <w:r>
          <w:delText>used to compute the FOD of the vinyl CH</w:delText>
        </w:r>
        <w:r w:rsidRPr="00FE4AA9">
          <w:rPr>
            <w:vertAlign w:val="subscript"/>
          </w:rPr>
          <w:delText>2</w:delText>
        </w:r>
        <w:r>
          <w:delText xml:space="preserve"> carbon (or CH carbon in the case of trichloroethylene) in xtb using the “--fod” flag. </w:delText>
        </w:r>
        <w:r w:rsidR="009D18D3">
          <w:delText xml:space="preserve">Additionally, molden input files were generated using the “--molden” flag at the GFN1-xTB or GFN2-xTB level of theory for </w:delText>
        </w:r>
        <w:r w:rsidR="009D18D3" w:rsidRPr="006104F2">
          <w:rPr>
            <w:i/>
            <w:iCs/>
          </w:rPr>
          <w:delText>N</w:delText>
        </w:r>
        <w:r w:rsidR="009D18D3">
          <w:delText xml:space="preserve">, </w:delText>
        </w:r>
        <w:r w:rsidR="009D18D3" w:rsidRPr="006104F2">
          <w:rPr>
            <w:i/>
            <w:iCs/>
          </w:rPr>
          <w:delText>N+1</w:delText>
        </w:r>
        <w:r w:rsidR="009D18D3">
          <w:delText xml:space="preserve">, and </w:delText>
        </w:r>
        <w:r w:rsidR="009D18D3" w:rsidRPr="006104F2">
          <w:rPr>
            <w:i/>
            <w:iCs/>
          </w:rPr>
          <w:delText>N-1</w:delText>
        </w:r>
        <w:r w:rsidR="009D18D3">
          <w:delText xml:space="preserve"> electron states for Conceptual Density Functional Theory</w:delText>
        </w:r>
        <w:r w:rsidR="00153F79">
          <w:fldChar w:fldCharType="begin"/>
        </w:r>
        <w:r w:rsidR="00153F79">
          <w:delInstrText xml:space="preserve"> ADDIN EN.CITE &lt;EndNote&gt;&lt;Cite&gt;&lt;Author&gt;Geerlings&lt;/Author&gt;&lt;Year&gt;2020&lt;/Year&gt;&lt;RecNum&gt;232&lt;/RecNum&gt;&lt;DisplayText&gt;&lt;style face="superscript"&gt;23&lt;/style&gt;&lt;/DisplayText&gt;&lt;record&gt;&lt;rec-number&gt;232&lt;/rec-number&gt;&lt;foreign-keys&gt;&lt;key app="EN" db-id="pesawtpsv9vev0exef3xzwfkedpxvfz22awe" timestamp="1637794710"&gt;232&lt;/key&gt;&lt;/foreign-keys&gt;&lt;ref-type name="Journal Article"&gt;17&lt;/ref-type&gt;&lt;contributors&gt;&lt;authors&gt;&lt;author&gt;Geerlings, Paul&lt;/author&gt;&lt;author&gt;Chamorro, Eduardo&lt;/author&gt;&lt;author&gt;Chattaraj, Pratim Kumar&lt;/author&gt;&lt;author&gt;De Proft, Frank&lt;/author&gt;&lt;author&gt;Gázquez, José L.&lt;/author&gt;&lt;author&gt;Liu, Shubin&lt;/author&gt;&lt;author&gt;Morell, Christophe&lt;/author&gt;&lt;author&gt;Toro-Labbé, Alejandro&lt;/author&gt;&lt;author&gt;Vela, Alberto&lt;/author&gt;&lt;author&gt;Ayers, Paul&lt;/author&gt;&lt;/authors&gt;&lt;/contributors&gt;&lt;titles&gt;&lt;title&gt;Conceptual density functional theory: status, prospects, issues&lt;/title&gt;&lt;secondary-title&gt;Theoretical Chemistry Accounts&lt;/secondary-title&gt;&lt;/titles&gt;&lt;periodical&gt;&lt;full-title&gt;Theoretical Chemistry Accounts&lt;/full-title&gt;&lt;/periodical&gt;&lt;pages&gt;36&lt;/pages&gt;&lt;volume&gt;139&lt;/volume&gt;&lt;number&gt;2&lt;/number&gt;&lt;dates&gt;&lt;year&gt;2020&lt;/year&gt;&lt;pub-dates&gt;&lt;date&gt;2020/01/31&lt;/date&gt;&lt;/pub-dates&gt;&lt;/dates&gt;&lt;isbn&gt;1432-2234&lt;/isbn&gt;&lt;urls&gt;&lt;related-urls&gt;&lt;url&gt;https://doi.org/10.1007/s00214-020-2546-7&lt;/url&gt;&lt;/related-urls&gt;&lt;/urls&gt;&lt;electronic-resource-num&gt;10.1007/s00214-020-2546-7&lt;/electronic-resource-num&gt;&lt;/record&gt;&lt;/Cite&gt;&lt;/EndNote&gt;</w:delInstrText>
        </w:r>
        <w:r w:rsidR="00153F79">
          <w:fldChar w:fldCharType="separate"/>
        </w:r>
        <w:r w:rsidR="00153F79" w:rsidRPr="00153F79">
          <w:rPr>
            <w:noProof/>
            <w:vertAlign w:val="superscript"/>
          </w:rPr>
          <w:delText>23</w:delText>
        </w:r>
        <w:r w:rsidR="00153F79">
          <w:fldChar w:fldCharType="end"/>
        </w:r>
        <w:r w:rsidR="00C20075">
          <w:delText xml:space="preserve"> </w:delText>
        </w:r>
        <w:r w:rsidR="009D18D3">
          <w:delText xml:space="preserve">(CDFT) calculations. </w:delText>
        </w:r>
        <w:r>
          <w:delText>The molden input file</w:delText>
        </w:r>
        <w:r w:rsidR="009D18D3">
          <w:delText>s</w:delText>
        </w:r>
        <w:r>
          <w:delText xml:space="preserve"> </w:delText>
        </w:r>
        <w:r w:rsidR="009D18D3">
          <w:delText>were</w:delText>
        </w:r>
        <w:r w:rsidR="007614EE">
          <w:delText xml:space="preserve"> </w:delText>
        </w:r>
        <w:r>
          <w:delText>then read with Multiwfn</w:delText>
        </w:r>
        <w:r w:rsidR="00BA1E38">
          <w:delText>.</w:delText>
        </w:r>
        <w:r w:rsidR="00E1231F">
          <w:fldChar w:fldCharType="begin"/>
        </w:r>
        <w:r w:rsidR="00153F79">
          <w:delInstrText xml:space="preserve"> ADDIN EN.CITE &lt;EndNote&gt;&lt;Cite&gt;&lt;Author&gt;Lu&lt;/Author&gt;&lt;Year&gt;2012&lt;/Year&gt;&lt;RecNum&gt;208&lt;/RecNum&gt;&lt;DisplayText&gt;&lt;style face="superscript"&gt;24&lt;/style&gt;&lt;/DisplayText&gt;&lt;record&gt;&lt;rec-number&gt;208&lt;/rec-number&gt;&lt;foreign-keys&gt;&lt;key app="EN" db-id="pesawtpsv9vev0exef3xzwfkedpxvfz22awe" timestamp="1632498465"&gt;208&lt;/key&gt;&lt;/foreign-keys&gt;&lt;ref-type name="Journal Article"&gt;17&lt;/ref-type&gt;&lt;contributors&gt;&lt;authors&gt;&lt;author&gt;Lu, Tian&lt;/author&gt;&lt;author&gt;Chen, Feiwu&lt;/author&gt;&lt;/authors&gt;&lt;/contributors&gt;&lt;titles&gt;&lt;title&gt;Multiwfn: a multifunctional wavefunction analyzer&lt;/title&gt;&lt;secondary-title&gt;Journal of computational chemistry&lt;/secondary-title&gt;&lt;/titles&gt;&lt;periodical&gt;&lt;full-title&gt;Journal of computational chemistry&lt;/full-title&gt;&lt;/periodical&gt;&lt;pages&gt;580-592&lt;/pages&gt;&lt;volume&gt;33&lt;/volume&gt;&lt;number&gt;5&lt;/number&gt;&lt;dates&gt;&lt;year&gt;2012&lt;/year&gt;&lt;/dates&gt;&lt;isbn&gt;0192-8651&lt;/isbn&gt;&lt;urls&gt;&lt;/urls&gt;&lt;/record&gt;&lt;/Cite&gt;&lt;/EndNote&gt;</w:delInstrText>
        </w:r>
        <w:r w:rsidR="00E1231F">
          <w:fldChar w:fldCharType="separate"/>
        </w:r>
        <w:r w:rsidR="00153F79" w:rsidRPr="00153F79">
          <w:rPr>
            <w:noProof/>
            <w:vertAlign w:val="superscript"/>
          </w:rPr>
          <w:delText>24</w:delText>
        </w:r>
        <w:r w:rsidR="00E1231F">
          <w:fldChar w:fldCharType="end"/>
        </w:r>
        <w:r>
          <w:delText xml:space="preserve"> </w:delText>
        </w:r>
        <w:r w:rsidR="009D18D3">
          <w:delText>Hirshfeld</w:delText>
        </w:r>
        <w:r w:rsidR="00D73A2E">
          <w:fldChar w:fldCharType="begin"/>
        </w:r>
        <w:r w:rsidR="00D73A2E">
          <w:delInstrText xml:space="preserve"> ADDIN EN.CITE &lt;EndNote&gt;&lt;Cite&gt;&lt;Author&gt;Hirshfeld&lt;/Author&gt;&lt;Year&gt;1977&lt;/Year&gt;&lt;RecNum&gt;233&lt;/RecNum&gt;&lt;DisplayText&gt;&lt;style face="superscript"&gt;25&lt;/style&gt;&lt;/DisplayText&gt;&lt;record&gt;&lt;rec-number&gt;233&lt;/rec-number&gt;&lt;foreign-keys&gt;&lt;key app="EN" db-id="pesawtpsv9vev0exef3xzwfkedpxvfz22awe" timestamp="1637795384"&gt;233&lt;/key&gt;&lt;/foreign-keys&gt;&lt;ref-type name="Journal Article"&gt;17&lt;/ref-type&gt;&lt;contributors&gt;&lt;authors&gt;&lt;author&gt;Hirshfeld, F. L.&lt;/author&gt;&lt;/authors&gt;&lt;/contributors&gt;&lt;titles&gt;&lt;title&gt;Bonded-atom fragments for describing molecular charge densities&lt;/title&gt;&lt;secondary-title&gt;Theoretica chimica acta&lt;/secondary-title&gt;&lt;/titles&gt;&lt;periodical&gt;&lt;full-title&gt;Theoretica chimica acta&lt;/full-title&gt;&lt;/periodical&gt;&lt;pages&gt;129-138&lt;/pages&gt;&lt;volume&gt;44&lt;/volume&gt;&lt;number&gt;2&lt;/number&gt;&lt;dates&gt;&lt;year&gt;1977&lt;/year&gt;&lt;pub-dates&gt;&lt;date&gt;1977/06/01&lt;/date&gt;&lt;/pub-dates&gt;&lt;/dates&gt;&lt;isbn&gt;1432-2234&lt;/isbn&gt;&lt;urls&gt;&lt;related-urls&gt;&lt;url&gt;https://doi.org/10.1007/BF00549096&lt;/url&gt;&lt;/related-urls&gt;&lt;/urls&gt;&lt;electronic-resource-num&gt;10.1007/BF00549096&lt;/electronic-resource-num&gt;&lt;/record&gt;&lt;/Cite&gt;&lt;/EndNote&gt;</w:delInstrText>
        </w:r>
        <w:r w:rsidR="00D73A2E">
          <w:fldChar w:fldCharType="separate"/>
        </w:r>
        <w:r w:rsidR="00D73A2E" w:rsidRPr="00153F79">
          <w:rPr>
            <w:noProof/>
            <w:vertAlign w:val="superscript"/>
          </w:rPr>
          <w:delText>25</w:delText>
        </w:r>
        <w:r w:rsidR="00D73A2E">
          <w:fldChar w:fldCharType="end"/>
        </w:r>
        <w:r w:rsidR="009D18D3">
          <w:delText xml:space="preserve"> </w:delText>
        </w:r>
        <w:r w:rsidR="00BA1E38">
          <w:delText>and</w:delText>
        </w:r>
        <w:r w:rsidR="00D73A2E">
          <w:delText xml:space="preserve"> Mulliken</w:delText>
        </w:r>
        <w:r w:rsidR="00D73A2E">
          <w:fldChar w:fldCharType="begin"/>
        </w:r>
        <w:r w:rsidR="00D73A2E">
          <w:delInstrText xml:space="preserve"> ADDIN EN.CITE &lt;EndNote&gt;&lt;Cite&gt;&lt;Author&gt;Mulliken&lt;/Author&gt;&lt;Year&gt;1955&lt;/Year&gt;&lt;RecNum&gt;180&lt;/RecNum&gt;&lt;DisplayText&gt;&lt;style face="superscript"&gt;26&lt;/style&gt;&lt;/DisplayText&gt;&lt;record&gt;&lt;rec-number&gt;180&lt;/rec-number&gt;&lt;foreign-keys&gt;&lt;key app="EN" db-id="pesawtpsv9vev0exef3xzwfkedpxvfz22awe" timestamp="1623103932"&gt;180&lt;/key&gt;&lt;/foreign-keys&gt;&lt;ref-type name="Journal Article"&gt;17&lt;/ref-type&gt;&lt;contributors&gt;&lt;authors&gt;&lt;author&gt;Mulliken, Robert S&lt;/author&gt;&lt;/authors&gt;&lt;/contributors&gt;&lt;titles&gt;&lt;title&gt;Electronic population analysis on LCAO–MO molecular wave functions. I&lt;/title&gt;&lt;secondary-title&gt;The Journal of Chemical Physics&lt;/secondary-title&gt;&lt;/titles&gt;&lt;periodical&gt;&lt;full-title&gt;The Journal of chemical physics&lt;/full-title&gt;&lt;/periodical&gt;&lt;pages&gt;1833-1840&lt;/pages&gt;&lt;volume&gt;23&lt;/volume&gt;&lt;number&gt;10&lt;/number&gt;&lt;dates&gt;&lt;year&gt;1955&lt;/year&gt;&lt;/dates&gt;&lt;isbn&gt;0021-9606&lt;/isbn&gt;&lt;urls&gt;&lt;/urls&gt;&lt;/record&gt;&lt;/Cite&gt;&lt;/EndNote&gt;</w:delInstrText>
        </w:r>
        <w:r w:rsidR="00D73A2E">
          <w:fldChar w:fldCharType="separate"/>
        </w:r>
        <w:r w:rsidR="00D73A2E" w:rsidRPr="00D73A2E">
          <w:rPr>
            <w:noProof/>
            <w:vertAlign w:val="superscript"/>
          </w:rPr>
          <w:delText>26</w:delText>
        </w:r>
        <w:r w:rsidR="00D73A2E">
          <w:fldChar w:fldCharType="end"/>
        </w:r>
        <w:r w:rsidR="00D73A2E">
          <w:delText xml:space="preserve"> atomic charges</w:delText>
        </w:r>
        <w:r w:rsidR="00BA1E38">
          <w:delText xml:space="preserve"> were determined for the </w:delText>
        </w:r>
        <w:r w:rsidR="00BA1E38">
          <w:rPr>
            <w:i/>
            <w:iCs/>
          </w:rPr>
          <w:delText>N-</w:delText>
        </w:r>
        <w:r w:rsidR="00BA1E38">
          <w:delText xml:space="preserve">electron state.  </w:delText>
        </w:r>
        <w:r w:rsidR="002B2C8C">
          <w:delText>Condensed t</w:delText>
        </w:r>
        <w:r w:rsidR="00BA1E38">
          <w:delText>raditional</w:delText>
        </w:r>
        <w:r w:rsidR="002B2C8C">
          <w:fldChar w:fldCharType="begin"/>
        </w:r>
        <w:r w:rsidR="002B2C8C">
          <w:delInstrText xml:space="preserve"> ADDIN EN.CITE &lt;EndNote&gt;&lt;Cite&gt;&lt;Author&gt;Fukui&lt;/Author&gt;&lt;Year&gt;1952&lt;/Year&gt;&lt;RecNum&gt;247&lt;/RecNum&gt;&lt;DisplayText&gt;&lt;style face="superscript"&gt;27-28&lt;/style&gt;&lt;/DisplayText&gt;&lt;record&gt;&lt;rec-number&gt;247&lt;/rec-number&gt;&lt;foreign-keys&gt;&lt;key app="EN" db-id="pesawtpsv9vev0exef3xzwfkedpxvfz22awe" timestamp="1640215244"&gt;247&lt;/key&gt;&lt;/foreign-keys&gt;&lt;ref-type name="Journal Article"&gt;17&lt;/ref-type&gt;&lt;contributors&gt;&lt;authors&gt;&lt;author&gt;Fukui, Kenichi&lt;/author&gt;&lt;author&gt;Yonezawa, Teijiro&lt;/author&gt;&lt;author&gt;Shingu, Haruo&lt;/author&gt;&lt;/authors&gt;&lt;/contributors&gt;&lt;titles&gt;&lt;title&gt;A molecular orbital theory of reactivity in aromatic hydrocarbons&lt;/title&gt;&lt;secondary-title&gt;The Journal of Chemical Physics&lt;/secondary-title&gt;&lt;/titles&gt;&lt;periodical&gt;&lt;full-title&gt;The Journal of chemical physics&lt;/full-title&gt;&lt;/periodical&gt;&lt;pages&gt;722-725&lt;/pages&gt;&lt;volume&gt;20&lt;/volume&gt;&lt;number&gt;4&lt;/number&gt;&lt;dates&gt;&lt;year&gt;1952&lt;/year&gt;&lt;/dates&gt;&lt;isbn&gt;0021-9606&lt;/isbn&gt;&lt;urls&gt;&lt;/urls&gt;&lt;/record&gt;&lt;/Cite&gt;&lt;Cite&gt;&lt;Author&gt;Fukui&lt;/Author&gt;&lt;Year&gt;1954&lt;/Year&gt;&lt;RecNum&gt;248&lt;/RecNum&gt;&lt;record&gt;&lt;rec-number&gt;248&lt;/rec-number&gt;&lt;foreign-keys&gt;&lt;key app="EN" db-id="pesawtpsv9vev0exef3xzwfkedpxvfz22awe" timestamp="1640215266"&gt;248&lt;/key&gt;&lt;/foreign-keys&gt;&lt;ref-type name="Journal Article"&gt;17&lt;/ref-type&gt;&lt;contributors&gt;&lt;authors&gt;&lt;author&gt;Fukui, Kenichi&lt;/author&gt;&lt;author&gt;Yonezawa, Teijiro&lt;/author&gt;&lt;author&gt;Nagata, Chikayoshi&lt;/author&gt;&lt;author&gt;Shingu, Haruo&lt;/author&gt;&lt;/authors&gt;&lt;/contributors&gt;&lt;titles&gt;&lt;title&gt;Molecular orbital theory of orientation in aromatic, heteroaromatic, and other conjugated molecules&lt;/title&gt;&lt;secondary-title&gt;The Journal of Chemical Physics&lt;/secondary-title&gt;&lt;/titles&gt;&lt;periodical&gt;&lt;full-title&gt;The Journal of chemical physics&lt;/full-title&gt;&lt;/periodical&gt;&lt;pages&gt;1433-1442&lt;/pages&gt;&lt;volume&gt;22&lt;/volume&gt;&lt;number&gt;8&lt;/number&gt;&lt;dates&gt;&lt;year&gt;1954&lt;/year&gt;&lt;/dates&gt;&lt;isbn&gt;0021-9606&lt;/isbn&gt;&lt;urls&gt;&lt;/urls&gt;&lt;/record&gt;&lt;/Cite&gt;&lt;/EndNote&gt;</w:delInstrText>
        </w:r>
        <w:r w:rsidR="002B2C8C">
          <w:fldChar w:fldCharType="separate"/>
        </w:r>
        <w:r w:rsidR="002B2C8C" w:rsidRPr="002B2C8C">
          <w:rPr>
            <w:noProof/>
            <w:vertAlign w:val="superscript"/>
          </w:rPr>
          <w:delText>27-28</w:delText>
        </w:r>
        <w:r w:rsidR="002B2C8C">
          <w:fldChar w:fldCharType="end"/>
        </w:r>
        <w:r w:rsidR="00D73A2E">
          <w:delText xml:space="preserve"> and</w:delText>
        </w:r>
        <w:r w:rsidR="00153F79">
          <w:delText xml:space="preserve"> </w:delText>
        </w:r>
        <w:r w:rsidR="002B2C8C">
          <w:delText>o</w:delText>
        </w:r>
        <w:r>
          <w:delText>rbital</w:delText>
        </w:r>
        <w:r w:rsidR="002B2C8C">
          <w:delText>-w</w:delText>
        </w:r>
        <w:r>
          <w:delText>eighted</w:delText>
        </w:r>
        <w:r w:rsidR="002B2C8C">
          <w:fldChar w:fldCharType="begin"/>
        </w:r>
        <w:r w:rsidR="002B2C8C">
          <w:delInstrText xml:space="preserve"> ADDIN EN.CITE &lt;EndNote&gt;&lt;Cite&gt;&lt;Author&gt;Pino-Rios&lt;/Author&gt;&lt;Year&gt;2017&lt;/Year&gt;&lt;RecNum&gt;209&lt;/RecNum&gt;&lt;DisplayText&gt;&lt;style face="superscript"&gt;13&lt;/style&gt;&lt;/DisplayText&gt;&lt;record&gt;&lt;rec-number&gt;209&lt;/rec-number&gt;&lt;foreign-keys&gt;&lt;key app="EN" db-id="pesawtpsv9vev0exef3xzwfkedpxvfz22awe" timestamp="1632498579"&gt;209&lt;/key&gt;&lt;/foreign-keys&gt;&lt;ref-type name="Journal Article"&gt;17&lt;/ref-type&gt;&lt;contributors&gt;&lt;authors&gt;&lt;author&gt;Pino-Rios, Ricardo&lt;/author&gt;&lt;author&gt;Yañez, Osvaldo&lt;/author&gt;&lt;author&gt;Inostroza, Diego&lt;/author&gt;&lt;author&gt;Ruiz, Lina&lt;/author&gt;&lt;author&gt;Cardenas, Carlos&lt;/author&gt;&lt;author&gt;Fuentealba, Patricio&lt;/author&gt;&lt;author&gt;Tiznado, William&lt;/author&gt;&lt;/authors&gt;&lt;/contributors&gt;&lt;titles&gt;&lt;title&gt;Proposal of a simple and effective local reactivity descriptor through a topological analysis of an orbital-weighted fukui function&lt;/title&gt;&lt;secondary-title&gt;Journal of Computational Chemistry&lt;/secondary-title&gt;&lt;/titles&gt;&lt;periodical&gt;&lt;full-title&gt;Journal of computational chemistry&lt;/full-title&gt;&lt;/periodical&gt;&lt;pages&gt;481-488&lt;/pages&gt;&lt;volume&gt;38&lt;/volume&gt;&lt;number&gt;8&lt;/number&gt;&lt;dates&gt;&lt;year&gt;2017&lt;/year&gt;&lt;/dates&gt;&lt;isbn&gt;0192-8651&lt;/isbn&gt;&lt;urls&gt;&lt;related-urls&gt;&lt;url&gt;https://onlinelibrary.wiley.com/doi/abs/10.1002/jcc.24699&lt;/url&gt;&lt;/related-urls&gt;&lt;/urls&gt;&lt;electronic-resource-num&gt;https://doi.org/10.1002/jcc.24699&lt;/electronic-resource-num&gt;&lt;/record&gt;&lt;/Cite&gt;&lt;/EndNote&gt;</w:delInstrText>
        </w:r>
        <w:r w:rsidR="002B2C8C">
          <w:fldChar w:fldCharType="separate"/>
        </w:r>
        <w:r w:rsidR="002B2C8C" w:rsidRPr="002D6A0A">
          <w:rPr>
            <w:noProof/>
            <w:vertAlign w:val="superscript"/>
          </w:rPr>
          <w:delText>13</w:delText>
        </w:r>
        <w:r w:rsidR="002B2C8C">
          <w:fldChar w:fldCharType="end"/>
        </w:r>
        <w:r>
          <w:delText xml:space="preserve"> Fukui Indices were determined.</w:delText>
        </w:r>
        <w:r w:rsidR="003F7189">
          <w:delText xml:space="preserve"> </w:delText>
        </w:r>
      </w:del>
    </w:p>
    <w:p w14:paraId="1456D4F6" w14:textId="77777777" w:rsidR="00803129" w:rsidRDefault="005D39E9" w:rsidP="001C33AF">
      <w:pPr>
        <w:pStyle w:val="TAMainText"/>
        <w:rPr>
          <w:del w:id="54" w:author="Phillip Gingrich" w:date="2022-03-24T13:03:00Z"/>
        </w:rPr>
      </w:pPr>
      <w:del w:id="55" w:author="Phillip Gingrich" w:date="2022-03-24T13:03:00Z">
        <w:r>
          <w:delText>O</w:delText>
        </w:r>
        <w:r w:rsidR="00803129">
          <w:delText>rdinary least squares linear regression</w:delText>
        </w:r>
        <w:r w:rsidR="003F7189">
          <w:delText>s</w:delText>
        </w:r>
        <w:r w:rsidR="00803129">
          <w:delText xml:space="preserve"> </w:delText>
        </w:r>
        <w:r>
          <w:delText>were</w:delText>
        </w:r>
        <w:r w:rsidR="00803129">
          <w:delText xml:space="preserve"> performed in python, utilizing the s</w:delText>
        </w:r>
        <w:r w:rsidR="00F623DE">
          <w:delText>cikit-</w:delText>
        </w:r>
        <w:r w:rsidR="00803129">
          <w:delText>learn,</w:delText>
        </w:r>
        <w:r w:rsidR="00F623DE">
          <w:fldChar w:fldCharType="begin"/>
        </w:r>
        <w:r w:rsidR="003F3ED2">
          <w:delInstrText xml:space="preserve"> ADDIN EN.CITE &lt;EndNote&gt;&lt;Cite&gt;&lt;Author&gt;Pedregosa&lt;/Author&gt;&lt;Year&gt;2011&lt;/Year&gt;&lt;RecNum&gt;234&lt;/RecNum&gt;&lt;DisplayText&gt;&lt;style face="superscript"&gt;29&lt;/style&gt;&lt;/DisplayText&gt;&lt;record&gt;&lt;rec-number&gt;234&lt;/rec-number&gt;&lt;foreign-keys&gt;&lt;key app="EN" db-id="pesawtpsv9vev0exef3xzwfkedpxvfz22awe" timestamp="1637796246"&gt;234&lt;/key&gt;&lt;/foreign-keys&gt;&lt;ref-type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research&lt;/full-title&gt;&lt;/periodical&gt;&lt;pages&gt;2825-2830&lt;/pages&gt;&lt;volume&gt;12&lt;/volume&gt;&lt;dates&gt;&lt;year&gt;2011&lt;/year&gt;&lt;/dates&gt;&lt;isbn&gt;1532-4435&lt;/isbn&gt;&lt;urls&gt;&lt;/urls&gt;&lt;/record&gt;&lt;/Cite&gt;&lt;/EndNote&gt;</w:delInstrText>
        </w:r>
        <w:r w:rsidR="00F623DE">
          <w:fldChar w:fldCharType="separate"/>
        </w:r>
        <w:r w:rsidR="003F3ED2" w:rsidRPr="003F3ED2">
          <w:rPr>
            <w:noProof/>
            <w:vertAlign w:val="superscript"/>
          </w:rPr>
          <w:delText>29</w:delText>
        </w:r>
        <w:r w:rsidR="00F623DE">
          <w:fldChar w:fldCharType="end"/>
        </w:r>
        <w:r w:rsidR="00803129">
          <w:delText xml:space="preserve"> pandas,</w:delText>
        </w:r>
        <w:r w:rsidR="002F1EDA">
          <w:fldChar w:fldCharType="begin"/>
        </w:r>
        <w:r w:rsidR="003F3ED2">
          <w:delInstrText xml:space="preserve"> ADDIN EN.CITE &lt;EndNote&gt;&lt;Cite&gt;&lt;Author&gt;Reback&lt;/Author&gt;&lt;Year&gt;2021&lt;/Year&gt;&lt;RecNum&gt;236&lt;/RecNum&gt;&lt;DisplayText&gt;&lt;style face="superscript"&gt;30&lt;/style&gt;&lt;/DisplayText&gt;&lt;record&gt;&lt;rec-number&gt;236&lt;/rec-number&gt;&lt;foreign-keys&gt;&lt;key app="EN" db-id="pesawtpsv9vev0exef3xzwfkedpxvfz22awe" timestamp="1637797389"&gt;236&lt;/key&gt;&lt;/foreign-keys&gt;&lt;ref-type name="Computer Program"&gt;9&lt;/ref-type&gt;&lt;contributors&gt;&lt;authors&gt;&lt;author&gt;Reback, Jeff&lt;/author&gt;&lt;author&gt;McKinney, Wes&lt;/author&gt;&lt;author&gt;Den Van Bossche, Joris&lt;/author&gt;&lt;author&gt;Augspurger, Tom&lt;/author&gt;&lt;author&gt;Cloud, Phillip&lt;/author&gt;&lt;author&gt;Klein, Adam&lt;/author&gt;&lt;author&gt;Roeschke, Matthew&lt;/author&gt;&lt;author&gt;Hawkins, Simon&lt;/author&gt;&lt;author&gt;Tratner, Jeff&lt;/author&gt;&lt;author&gt;She, Chang&lt;/author&gt;&lt;/authors&gt;&lt;/contributors&gt;&lt;titles&gt;&lt;title&gt;pandas-dev/pandas: Pandas 1.3.4&lt;/title&gt;&lt;secondary-title&gt;Zenodo&lt;/secondary-title&gt;&lt;/titles&gt;&lt;periodical&gt;&lt;full-title&gt;Zenodo&lt;/full-title&gt;&lt;/periodical&gt;&lt;dates&gt;&lt;year&gt;2021&lt;/year&gt;&lt;/dates&gt;&lt;urls&gt;&lt;/urls&gt;&lt;/record&gt;&lt;/Cite&gt;&lt;/EndNote&gt;</w:delInstrText>
        </w:r>
        <w:r w:rsidR="002F1EDA">
          <w:fldChar w:fldCharType="separate"/>
        </w:r>
        <w:r w:rsidR="003F3ED2" w:rsidRPr="003F3ED2">
          <w:rPr>
            <w:noProof/>
            <w:vertAlign w:val="superscript"/>
          </w:rPr>
          <w:delText>30</w:delText>
        </w:r>
        <w:r w:rsidR="002F1EDA">
          <w:fldChar w:fldCharType="end"/>
        </w:r>
        <w:r w:rsidR="00803129">
          <w:delText xml:space="preserve"> and statsmodels</w:delText>
        </w:r>
        <w:r w:rsidR="00736CF5">
          <w:fldChar w:fldCharType="begin"/>
        </w:r>
        <w:r w:rsidR="003F3ED2">
          <w:delInstrText xml:space="preserve"> ADDIN EN.CITE &lt;EndNote&gt;&lt;Cite&gt;&lt;Author&gt;Seabold&lt;/Author&gt;&lt;Year&gt;2010&lt;/Year&gt;&lt;RecNum&gt;237&lt;/RecNum&gt;&lt;DisplayText&gt;&lt;style face="superscript"&gt;31&lt;/style&gt;&lt;/DisplayText&gt;&lt;record&gt;&lt;rec-number&gt;237&lt;/rec-number&gt;&lt;foreign-keys&gt;&lt;key app="EN" db-id="pesawtpsv9vev0exef3xzwfkedpxvfz22awe" timestamp="1637797866"&gt;237&lt;/key&gt;&lt;/foreign-keys&gt;&lt;ref-type name="Conference Paper"&gt;47&lt;/ref-type&gt;&lt;contributors&gt;&lt;authors&gt;&lt;author&gt;Seabold, Skipper&lt;/author&gt;&lt;author&gt;Perktold, Josef&lt;/author&gt;&lt;/authors&gt;&lt;/contributors&gt;&lt;titles&gt;&lt;title&gt;statsmodels: Econometric and statistical modeling with python&lt;/title&gt;&lt;secondary-title&gt;9th Python in Science Conference&lt;/secondary-title&gt;&lt;/titles&gt;&lt;dates&gt;&lt;year&gt;2010&lt;/year&gt;&lt;pub-dates&gt;&lt;date&gt;2010&lt;/date&gt;&lt;/pub-dates&gt;&lt;/dates&gt;&lt;urls&gt;&lt;/urls&gt;&lt;/record&gt;&lt;/Cite&gt;&lt;/EndNote&gt;</w:delInstrText>
        </w:r>
        <w:r w:rsidR="00736CF5">
          <w:fldChar w:fldCharType="separate"/>
        </w:r>
        <w:r w:rsidR="003F3ED2" w:rsidRPr="003F3ED2">
          <w:rPr>
            <w:noProof/>
            <w:vertAlign w:val="superscript"/>
          </w:rPr>
          <w:delText>31</w:delText>
        </w:r>
        <w:r w:rsidR="00736CF5">
          <w:fldChar w:fldCharType="end"/>
        </w:r>
        <w:r w:rsidR="00803129">
          <w:delText xml:space="preserve"> packages. </w:delText>
        </w:r>
        <w:r w:rsidR="00FE4AA9">
          <w:delText xml:space="preserve">To create training and test sets, a random 50/50 split was made to place 18 compounds in each set. </w:delText>
        </w:r>
        <w:r w:rsidR="00803129">
          <w:delText>Min-max scaling was used to scale the predictor variables between 0 and 1</w:delText>
        </w:r>
        <w:r w:rsidR="00FE4AA9">
          <w:delText xml:space="preserve"> according to the training set</w:delText>
        </w:r>
        <w:r w:rsidR="00803129">
          <w:delText>.</w:delText>
        </w:r>
        <w:r w:rsidR="00C20075">
          <w:delText xml:space="preserve"> In order to select features for multiple linear regression (MLR) modeling, a Lasso regression using k-fold cross validation for hyperparameter tuning was performed</w:delText>
        </w:r>
        <w:r w:rsidR="00054E9D">
          <w:delText xml:space="preserve"> over the entire dataset</w:delText>
        </w:r>
        <w:r w:rsidR="00C20075">
          <w:delText xml:space="preserve">.  An ordinary least squares MLR model was then fit on the training set and evaluated on the test set.  </w:delText>
        </w:r>
        <w:r w:rsidR="00803129">
          <w:delText xml:space="preserve">The variance inflation factor for each descriptor was computed </w:delText>
        </w:r>
        <w:r>
          <w:delText xml:space="preserve">in the case of </w:delText>
        </w:r>
        <w:r w:rsidR="002311C7">
          <w:delText xml:space="preserve">MLR </w:delText>
        </w:r>
        <w:r>
          <w:delText xml:space="preserve">models </w:delText>
        </w:r>
        <w:r w:rsidR="00803129">
          <w:delText>to check for co-linearity between the descriptors.</w:delText>
        </w:r>
        <w:r w:rsidR="00222828">
          <w:fldChar w:fldCharType="begin"/>
        </w:r>
        <w:r w:rsidR="003F3ED2">
          <w:delInstrText xml:space="preserve"> ADDIN EN.CITE &lt;EndNote&gt;&lt;Cite&gt;&lt;Author&gt;Salmerón&lt;/Author&gt;&lt;Year&gt;2018&lt;/Year&gt;&lt;RecNum&gt;212&lt;/RecNum&gt;&lt;DisplayText&gt;&lt;style face="superscript"&gt;32&lt;/style&gt;&lt;/DisplayText&gt;&lt;record&gt;&lt;rec-number&gt;212&lt;/rec-number&gt;&lt;foreign-keys&gt;&lt;key app="EN" db-id="pesawtpsv9vev0exef3xzwfkedpxvfz22awe" timestamp="1632498943"&gt;212&lt;/key&gt;&lt;/foreign-keys&gt;&lt;ref-type name="Journal Article"&gt;17&lt;/ref-type&gt;&lt;contributors&gt;&lt;authors&gt;&lt;author&gt;Salmerón, Román&lt;/author&gt;&lt;author&gt;García, CB&lt;/author&gt;&lt;author&gt;García, J&lt;/author&gt;&lt;/authors&gt;&lt;/contributors&gt;&lt;titles&gt;&lt;title&gt;Variance inflation factor and condition number in multiple linear regression&lt;/title&gt;&lt;secondary-title&gt;Journal of Statistical Computation and Simulation&lt;/secondary-title&gt;&lt;/titles&gt;&lt;periodical&gt;&lt;full-title&gt;Journal of Statistical Computation and Simulation&lt;/full-title&gt;&lt;/periodical&gt;&lt;pages&gt;2365-2384&lt;/pages&gt;&lt;volume&gt;88&lt;/volume&gt;&lt;number&gt;12&lt;/number&gt;&lt;dates&gt;&lt;year&gt;2018&lt;/year&gt;&lt;/dates&gt;&lt;isbn&gt;0094-9655&lt;/isbn&gt;&lt;urls&gt;&lt;/urls&gt;&lt;/record&gt;&lt;/Cite&gt;&lt;/EndNote&gt;</w:delInstrText>
        </w:r>
        <w:r w:rsidR="00222828">
          <w:fldChar w:fldCharType="separate"/>
        </w:r>
        <w:r w:rsidR="003F3ED2" w:rsidRPr="003F3ED2">
          <w:rPr>
            <w:noProof/>
            <w:vertAlign w:val="superscript"/>
          </w:rPr>
          <w:delText>32</w:delText>
        </w:r>
        <w:r w:rsidR="00222828">
          <w:fldChar w:fldCharType="end"/>
        </w:r>
        <w:r>
          <w:delText xml:space="preserve"> In the final </w:delText>
        </w:r>
        <w:r w:rsidR="000E2A85">
          <w:delText>regression analys</w:delText>
        </w:r>
        <w:r w:rsidR="00122B2D">
          <w:delText>e</w:delText>
        </w:r>
        <w:r w:rsidR="000E2A85">
          <w:delText xml:space="preserve">s, </w:delText>
        </w:r>
        <w:r>
          <w:delText xml:space="preserve">residuals were </w:delText>
        </w:r>
        <w:r w:rsidR="00C20075">
          <w:delText xml:space="preserve">verified </w:delText>
        </w:r>
        <w:r>
          <w:delText>to be normal</w:delText>
        </w:r>
        <w:r w:rsidR="000E2A85">
          <w:delText>ly distributed</w:delText>
        </w:r>
        <w:r>
          <w:delText xml:space="preserve"> according to a Shapiro-Wilk normality test.</w:delText>
        </w:r>
        <w:r w:rsidR="00222828">
          <w:fldChar w:fldCharType="begin"/>
        </w:r>
        <w:r w:rsidR="003F3ED2">
          <w:delInstrText xml:space="preserve"> ADDIN EN.CITE &lt;EndNote&gt;&lt;Cite&gt;&lt;Author&gt;Shapiro&lt;/Author&gt;&lt;Year&gt;1965&lt;/Year&gt;&lt;RecNum&gt;211&lt;/RecNum&gt;&lt;DisplayText&gt;&lt;style face="superscript"&gt;33&lt;/style&gt;&lt;/DisplayText&gt;&lt;record&gt;&lt;rec-number&gt;211&lt;/rec-number&gt;&lt;foreign-keys&gt;&lt;key app="EN" db-id="pesawtpsv9vev0exef3xzwfkedpxvfz22awe" timestamp="1632498871"&gt;211&lt;/key&gt;&lt;/foreign-keys&gt;&lt;ref-type name="Journal Article"&gt;17&lt;/ref-type&gt;&lt;contributors&gt;&lt;authors&gt;&lt;author&gt;Shapiro, Samuel Sanford&lt;/author&gt;&lt;author&gt;Wilk, Martin B&lt;/author&gt;&lt;/authors&gt;&lt;/contributors&gt;&lt;titles&gt;&lt;title&gt;An analysis of variance test for normality (complete samples)&lt;/title&gt;&lt;secondary-title&gt;Biometrika&lt;/secondary-title&gt;&lt;/titles&gt;&lt;periodical&gt;&lt;full-title&gt;Biometrika&lt;/full-title&gt;&lt;/periodical&gt;&lt;pages&gt;591-611&lt;/pages&gt;&lt;volume&gt;52&lt;/volume&gt;&lt;number&gt;3/4&lt;/number&gt;&lt;dates&gt;&lt;year&gt;1965&lt;/year&gt;&lt;/dates&gt;&lt;isbn&gt;0006-3444&lt;/isbn&gt;&lt;urls&gt;&lt;/urls&gt;&lt;/record&gt;&lt;/Cite&gt;&lt;/EndNote&gt;</w:delInstrText>
        </w:r>
        <w:r w:rsidR="00222828">
          <w:fldChar w:fldCharType="separate"/>
        </w:r>
        <w:r w:rsidR="003F3ED2" w:rsidRPr="003F3ED2">
          <w:rPr>
            <w:noProof/>
            <w:vertAlign w:val="superscript"/>
          </w:rPr>
          <w:delText>33</w:delText>
        </w:r>
        <w:r w:rsidR="00222828">
          <w:fldChar w:fldCharType="end"/>
        </w:r>
      </w:del>
    </w:p>
    <w:p w14:paraId="623496F0" w14:textId="77777777" w:rsidR="00225507" w:rsidRDefault="00225507" w:rsidP="001C33AF">
      <w:pPr>
        <w:pStyle w:val="TAMainText"/>
        <w:rPr>
          <w:del w:id="56" w:author="Phillip Gingrich" w:date="2022-03-24T13:03:00Z"/>
        </w:rPr>
      </w:pPr>
      <w:del w:id="57" w:author="Phillip Gingrich" w:date="2022-03-24T13:03:00Z">
        <w:r>
          <w:delText>Stationary point analyses for the initial C–O bond formation event for ethylene, vinyl chloride, and nitroethylene were performed in Gaussian 16</w:delText>
        </w:r>
        <w:r w:rsidR="00793677">
          <w:fldChar w:fldCharType="begin">
            <w:fldData xml:space="preserve">PEVuZE5vdGU+PENpdGU+PEF1dGhvcj5GcmlzY2g8L0F1dGhvcj48WWVhcj4yMDE2PC9ZZWFyPjxS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</w:fldData>
          </w:fldChar>
        </w:r>
        <w:r w:rsidR="003F3ED2">
          <w:delInstrText xml:space="preserve"> ADDIN EN.CITE </w:delInstrText>
        </w:r>
        <w:r w:rsidR="003F3ED2">
          <w:fldChar w:fldCharType="begin">
            <w:fldData xml:space="preserve">PEVuZE5vdGU+PENpdGU+PEF1dGhvcj5GcmlzY2g8L0F1dGhvcj48WWVhcj4yMDE2PC9ZZWFyPjxS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</w:fldData>
          </w:fldChar>
        </w:r>
        <w:r w:rsidR="003F3ED2">
          <w:delInstrText xml:space="preserve"> ADDIN EN.CITE.DATA </w:delInstrText>
        </w:r>
        <w:r w:rsidR="003F3ED2">
          <w:fldChar w:fldCharType="end"/>
        </w:r>
        <w:r w:rsidR="00793677">
          <w:fldChar w:fldCharType="separate"/>
        </w:r>
        <w:r w:rsidR="003F3ED2" w:rsidRPr="003F3ED2">
          <w:rPr>
            <w:noProof/>
            <w:vertAlign w:val="superscript"/>
          </w:rPr>
          <w:delText>34</w:delText>
        </w:r>
        <w:r w:rsidR="00793677">
          <w:fldChar w:fldCharType="end"/>
        </w:r>
        <w:r>
          <w:delText xml:space="preserve"> on the quartet surface at the B3LYP/LACVP** level of theory in the gas phase.  Default integreation grids and geometry convergence criteria were utilized.  Equilibrium geometries </w:delText>
        </w:r>
        <w:r w:rsidR="003A6DDB">
          <w:delText xml:space="preserve">for the reaction complex and first intermediate </w:delText>
        </w:r>
        <w:r>
          <w:delText>were confirmed as minima by the absence of imaginary frequencies, and transition state structures were verified to have a singular imaginary frequency corresponding to the C–O bond formation vibration.  Hirshfeld charges were computed within Gaussian and summed over the substrate fragment.</w:delText>
        </w:r>
      </w:del>
    </w:p>
    <w:p w14:paraId="36D0FF08" w14:textId="49D32199" w:rsidR="002F6DAA" w:rsidRDefault="002F6DAA" w:rsidP="00772D16">
      <w:pPr>
        <w:pStyle w:val="TAMainText"/>
        <w:rPr>
          <w:ins w:id="58" w:author="Phillip Gingrich" w:date="2022-03-24T13:03:00Z"/>
        </w:rPr>
      </w:pPr>
      <w:ins w:id="59" w:author="Phillip Gingrich" w:date="2022-03-24T13:03:00Z">
        <w:r>
          <w:t xml:space="preserve">All </w:t>
        </w:r>
        <w:r w:rsidR="00560028">
          <w:t>compounds</w:t>
        </w:r>
        <w:r>
          <w:t xml:space="preserve"> were </w:t>
        </w:r>
        <w:r w:rsidR="00A0709B">
          <w:t xml:space="preserve">first </w:t>
        </w:r>
        <w:r>
          <w:t>prepared in Avogadro 1.2.0</w:t>
        </w:r>
        <w:r w:rsidR="0074513E">
          <w:fldChar w:fldCharType="begin"/>
        </w:r>
        <w:r w:rsidR="00923F13">
          <w:instrText xml:space="preserve"> ADDIN EN.CITE &lt;EndNote&gt;&lt;Cite&gt;&lt;Author&gt;Hanwell&lt;/Author&gt;&lt;Year&gt;2012&lt;/Year&gt;&lt;RecNum&gt;100&lt;/RecNum&gt;&lt;DisplayText&gt;&lt;style face="superscript"&gt;17&lt;/style&gt;&lt;/DisplayText&gt;&lt;record&gt;&lt;rec-number&gt;100&lt;/rec-number&gt;&lt;foreign-keys&gt;&lt;key app="EN" db-id="pesawtpsv9vev0exef3xzwfkedpxvfz22awe" timestamp="1586502424"&gt;100&lt;/key&gt;&lt;/foreign-keys&gt;&lt;ref-type name="Journal Article"&gt;17&lt;/ref-type&gt;&lt;contributors&gt;&lt;authors&gt;&lt;author&gt;Hanwell, Marcus D&lt;/author&gt;&lt;author&gt;Curtis, Donald E&lt;/author&gt;&lt;author&gt;Lonie, David C&lt;/author&gt;&lt;author&gt;Vandermeersch, Tim&lt;/author&gt;&lt;author&gt;Zurek, Eva&lt;/author&gt;&lt;author&gt;Hutchison, Geoffrey R&lt;/author&gt;&lt;/authors&gt;&lt;/contributors&gt;&lt;titles&gt;&lt;title&gt;Avogadro: an advanced semantic chemical editor, visualization, and analysis platform&lt;/title&gt;&lt;secondary-title&gt;Journal of cheminformatics&lt;/secondary-title&gt;&lt;/titles&gt;&lt;periodical&gt;&lt;full-title&gt;Journal of cheminformatics&lt;/full-title&gt;&lt;/periodical&gt;&lt;pages&gt;17&lt;/pages&gt;&lt;volume&gt;4&lt;/volume&gt;&lt;number&gt;1&lt;/number&gt;&lt;dates&gt;&lt;year&gt;2012&lt;/year&gt;&lt;/dates&gt;&lt;isbn&gt;1758-2946&lt;/isbn&gt;&lt;urls&gt;&lt;/urls&gt;&lt;/record&gt;&lt;/Cite&gt;&lt;/EndNote&gt;</w:instrText>
        </w:r>
        <w:r w:rsidR="0074513E">
          <w:fldChar w:fldCharType="separate"/>
        </w:r>
        <w:r w:rsidR="00923F13" w:rsidRPr="00923F13">
          <w:rPr>
            <w:noProof/>
            <w:vertAlign w:val="superscript"/>
          </w:rPr>
          <w:t>17</w:t>
        </w:r>
        <w:r w:rsidR="0074513E">
          <w:fldChar w:fldCharType="end"/>
        </w:r>
        <w:r>
          <w:t xml:space="preserve"> and initially optimized using the MMF94</w:t>
        </w:r>
        <w:r w:rsidR="0074513E">
          <w:fldChar w:fldCharType="begin"/>
        </w:r>
        <w:r w:rsidR="00923F13">
          <w:instrText xml:space="preserve"> ADDIN EN.CITE &lt;EndNote&gt;&lt;Cite&gt;&lt;Author&gt;Halgren&lt;/Author&gt;&lt;Year&gt;1996&lt;/Year&gt;&lt;RecNum&gt;171&lt;/RecNum&gt;&lt;DisplayText&gt;&lt;style face="superscript"&gt;18&lt;/style&gt;&lt;/DisplayText&gt;&lt;record&gt;&lt;rec-number&gt;171&lt;/rec-number&gt;&lt;foreign-keys&gt;&lt;key app="EN" db-id="pesawtpsv9vev0exef3xzwfkedpxvfz22awe" timestamp="1622775224"&gt;171&lt;/key&gt;&lt;/foreign-keys&gt;&lt;ref-type name="Journal Article"&gt;17&lt;/ref-type&gt;&lt;contributors&gt;&lt;authors&gt;&lt;author&gt;Halgren, Thomas A&lt;/author&gt;&lt;/authors&gt;&lt;/contributors&gt;&lt;titles&gt;&lt;title&gt;Merck molecular force field. III. Molecular geometries and vibrational frequencies for MMFF94&lt;/title&gt;&lt;secondary-title&gt;Journal of computational chemistry&lt;/secondary-title&gt;&lt;/titles&gt;&lt;periodical&gt;&lt;full-title&gt;Journal of computational chemistry&lt;/full-title&gt;&lt;/periodical&gt;&lt;pages&gt;553-586&lt;/pages&gt;&lt;volume&gt;17&lt;/volume&gt;&lt;number&gt;5‐6&lt;/number&gt;&lt;dates&gt;&lt;year&gt;1996&lt;/year&gt;&lt;/dates&gt;&lt;isbn&gt;0192-8651&lt;/isbn&gt;&lt;urls&gt;&lt;/urls&gt;&lt;/record&gt;&lt;/Cite&gt;&lt;/EndNote&gt;</w:instrText>
        </w:r>
        <w:r w:rsidR="0074513E">
          <w:fldChar w:fldCharType="separate"/>
        </w:r>
        <w:r w:rsidR="00923F13" w:rsidRPr="00923F13">
          <w:rPr>
            <w:noProof/>
            <w:vertAlign w:val="superscript"/>
          </w:rPr>
          <w:t>18</w:t>
        </w:r>
        <w:r w:rsidR="0074513E">
          <w:fldChar w:fldCharType="end"/>
        </w:r>
        <w:r>
          <w:t xml:space="preserve"> force</w:t>
        </w:r>
        <w:r w:rsidR="009C1C4A">
          <w:t xml:space="preserve"> </w:t>
        </w:r>
        <w:r>
          <w:t>field.</w:t>
        </w:r>
      </w:ins>
    </w:p>
    <w:p w14:paraId="16CCD394" w14:textId="5DCC6870" w:rsidR="00FE4AA9" w:rsidRDefault="006D3C89" w:rsidP="00772D16">
      <w:pPr>
        <w:pStyle w:val="TAMainText"/>
        <w:rPr>
          <w:ins w:id="60" w:author="Phillip Gingrich" w:date="2022-03-24T13:03:00Z"/>
        </w:rPr>
      </w:pPr>
      <w:ins w:id="61" w:author="Phillip Gingrich" w:date="2022-03-24T13:03:00Z">
        <w:r>
          <w:t xml:space="preserve">Grimme’s </w:t>
        </w:r>
        <w:r w:rsidR="009C1C4A">
          <w:t>CREST</w:t>
        </w:r>
        <w:r w:rsidR="003B2E14">
          <w:fldChar w:fldCharType="begin"/>
        </w:r>
        <w:r w:rsidR="00923F13">
          <w:instrText xml:space="preserve"> ADDIN EN.CITE &lt;EndNote&gt;&lt;Cite&gt;&lt;Author&gt;Grimme&lt;/Author&gt;&lt;Year&gt;2019&lt;/Year&gt;&lt;RecNum&gt;3&lt;/RecNum&gt;&lt;DisplayText&gt;&lt;style face="superscript"&gt;19&lt;/style&gt;&lt;/DisplayText&gt;&lt;record&gt;&lt;rec-number&gt;3&lt;/rec-number&gt;&lt;foreign-keys&gt;&lt;key app="EN" db-id="vvsf2fe2lxfw5ae9st75zsxrd9xxwrvztp0x" timestamp="1646493607"&gt;3&lt;/key&gt;&lt;/foreign-keys&gt;&lt;ref-type name="Journal Article"&gt;17&lt;/ref-type&gt;&lt;contributors&gt;&lt;authors&gt;&lt;author&gt;Grimme, Stefan&lt;/author&gt;&lt;/authors&gt;&lt;/contributors&gt;&lt;titles&gt;&lt;title&gt;Exploration of Chemical Compound, Conformer, and Reaction Space with Meta-Dynamics Simulations Based on Tight-Binding Quantum Chemical Calculations&lt;/title&gt;&lt;secondary-title&gt;Journal of Chemical Theory and Computation&lt;/secondary-title&gt;&lt;/titles&gt;&lt;periodical&gt;&lt;full-title&gt;Journal of Chemical Theory and Computation&lt;/full-title&gt;&lt;/periodical&gt;&lt;pages&gt;2847-2862&lt;/pages&gt;&lt;volume&gt;15&lt;/volume&gt;&lt;number&gt;5&lt;/number&gt;&lt;dates&gt;&lt;year&gt;2019&lt;/year&gt;&lt;pub-dates&gt;&lt;date&gt;2019/05/14&lt;/date&gt;&lt;/pub-dates&gt;&lt;/dates&gt;&lt;publisher&gt;American Chemical Society&lt;/publisher&gt;&lt;isbn&gt;1549-9618&lt;/isbn&gt;&lt;urls&gt;&lt;related-urls&gt;&lt;url&gt;https://doi.org/10.1021/acs.jctc.9b00143&lt;/url&gt;&lt;/related-urls&gt;&lt;/urls&gt;&lt;electronic-resource-num&gt;10.1021/acs.jctc.9b00143&lt;/electronic-resource-num&gt;&lt;/record&gt;&lt;/Cite&gt;&lt;/EndNote&gt;</w:instrText>
        </w:r>
        <w:r w:rsidR="003B2E14">
          <w:fldChar w:fldCharType="separate"/>
        </w:r>
        <w:r w:rsidR="00923F13" w:rsidRPr="00923F13">
          <w:rPr>
            <w:noProof/>
            <w:vertAlign w:val="superscript"/>
          </w:rPr>
          <w:t>19</w:t>
        </w:r>
        <w:r w:rsidR="003B2E14">
          <w:fldChar w:fldCharType="end"/>
        </w:r>
        <w:r w:rsidR="009C1C4A">
          <w:t xml:space="preserve"> </w:t>
        </w:r>
        <w:r w:rsidR="00A0709B">
          <w:t>(version 2.1</w:t>
        </w:r>
        <w:r w:rsidR="00313CDF">
          <w:t>1</w:t>
        </w:r>
        <w:r w:rsidR="00A0709B">
          <w:t xml:space="preserve">.1) and </w:t>
        </w:r>
        <w:r>
          <w:t>xtb</w:t>
        </w:r>
        <w:r w:rsidR="003B2E14">
          <w:fldChar w:fldCharType="begin"/>
        </w:r>
        <w:r w:rsidR="00923F13">
          <w:instrText xml:space="preserve"> ADDIN EN.CITE &lt;EndNote&gt;&lt;Cite&gt;&lt;Author&gt;Bannwarth&lt;/Author&gt;&lt;Year&gt;2021&lt;/Year&gt;&lt;RecNum&gt;182&lt;/RecNum&gt;&lt;DisplayText&gt;&lt;style face="superscript"&gt;20&lt;/style&gt;&lt;/DisplayText&gt;&lt;record&gt;&lt;rec-number&gt;182&lt;/rec-number&gt;&lt;foreign-keys&gt;&lt;key app="EN" db-id="pesawtpsv9vev0exef3xzwfkedpxvfz22awe" timestamp="1623105330"&gt;182&lt;/key&gt;&lt;/foreign-keys&gt;&lt;ref-type name="Journal Article"&gt;17&lt;/ref-type&gt;&lt;contributors&gt;&lt;authors&gt;&lt;author&gt;Bannwarth, Christoph&lt;/author&gt;&lt;author&gt;Caldeweyher, Eike&lt;/author&gt;&lt;author&gt;Ehlert, Sebastian&lt;/author&gt;&lt;author&gt;Hansen, Andreas&lt;/author&gt;&lt;author&gt;Pracht, Philipp&lt;/author&gt;&lt;author&gt;Seibert, Jakob&lt;/author&gt;&lt;author&gt;Spicher, Sebastian&lt;/author&gt;&lt;author&gt;Grimme, Stefan&lt;/author&gt;&lt;/authors&gt;&lt;/contributors&gt;&lt;titles&gt;&lt;title&gt;Extended tight-binding quantum chemistry methods&lt;/title&gt;&lt;secondary-title&gt;WIREs Computational Molecular Science&lt;/secondary-title&gt;&lt;/titles&gt;&lt;periodical&gt;&lt;full-title&gt;WIREs Computational Molecular Science&lt;/full-title&gt;&lt;/periodical&gt;&lt;pages&gt;e1493&lt;/pages&gt;&lt;volume&gt;11&lt;/volume&gt;&lt;number&gt;2&lt;/number&gt;&lt;dates&gt;&lt;year&gt;2021&lt;/year&gt;&lt;/dates&gt;&lt;isbn&gt;1759-0876&lt;/isbn&gt;&lt;urls&gt;&lt;related-urls&gt;&lt;url&gt;https://onlinelibrary.wiley.com/doi/abs/10.1002/wcms.1493&lt;/url&gt;&lt;/related-urls&gt;&lt;/urls&gt;&lt;electronic-resource-num&gt;https://doi.org/10.1002/wcms.1493&lt;/electronic-resource-num&gt;&lt;/record&gt;&lt;/Cite&gt;&lt;/EndNote&gt;</w:instrText>
        </w:r>
        <w:r w:rsidR="003B2E14">
          <w:fldChar w:fldCharType="separate"/>
        </w:r>
        <w:r w:rsidR="00923F13" w:rsidRPr="00923F13">
          <w:rPr>
            <w:noProof/>
            <w:vertAlign w:val="superscript"/>
          </w:rPr>
          <w:t>20</w:t>
        </w:r>
        <w:r w:rsidR="003B2E14">
          <w:fldChar w:fldCharType="end"/>
        </w:r>
        <w:r>
          <w:t xml:space="preserve"> (version 6.4.</w:t>
        </w:r>
        <w:r w:rsidR="00560028">
          <w:t>1</w:t>
        </w:r>
        <w:r>
          <w:t xml:space="preserve">) </w:t>
        </w:r>
        <w:r w:rsidR="00137D87">
          <w:t xml:space="preserve">programs </w:t>
        </w:r>
        <w:r>
          <w:t>w</w:t>
        </w:r>
        <w:r w:rsidR="00A0709B">
          <w:t>ere</w:t>
        </w:r>
        <w:r>
          <w:t xml:space="preserve"> used for all </w:t>
        </w:r>
        <w:r w:rsidR="00E92BB6">
          <w:t xml:space="preserve">semi-empirical </w:t>
        </w:r>
        <w:r w:rsidR="009525A0">
          <w:t xml:space="preserve">calculations. </w:t>
        </w:r>
        <w:r w:rsidR="00A0709B">
          <w:t xml:space="preserve">Conformer sampling was first done in </w:t>
        </w:r>
        <w:r w:rsidR="004C7A9C">
          <w:t xml:space="preserve">CREST </w:t>
        </w:r>
        <w:r w:rsidR="003F7189">
          <w:t>using GFN2-xTB</w:t>
        </w:r>
        <w:r w:rsidR="00E1231F">
          <w:fldChar w:fldCharType="begin"/>
        </w:r>
        <w:r w:rsidR="00923F13">
          <w:instrText xml:space="preserve"> ADDIN EN.CITE &lt;EndNote&gt;&lt;Cite&gt;&lt;Author&gt;Bannwarth&lt;/Author&gt;&lt;Year&gt;2019&lt;/Year&gt;&lt;RecNum&gt;2&lt;/RecNum&gt;&lt;DisplayText&gt;&lt;style face="superscript"&gt;21&lt;/style&gt;&lt;/DisplayText&gt;&lt;record&gt;&lt;rec-number&gt;2&lt;/rec-number&gt;&lt;foreign-keys&gt;&lt;key app="EN" db-id="vvsf2fe2lxfw5ae9st75zsxrd9xxwrvztp0x" timestamp="1646493547"&gt;2&lt;/key&gt;&lt;/foreign-keys&gt;&lt;ref-type name="Journal Article"&gt;17&lt;/ref-type&gt;&lt;contributors&gt;&lt;authors&gt;&lt;author&gt;Bannwarth, Christoph&lt;/author&gt;&lt;author&gt;Ehlert, Sebastian&lt;/author&gt;&lt;author&gt;Grimme, Stefan&lt;/author&gt;&lt;/authors&gt;&lt;/contributors&gt;&lt;titles&gt;&lt;title&gt;GFN2-xTB—An Accurate and Broadly Parametrized Self-Consistent Tight-Binding Quantum Chemical Method with Multipole Electrostatics and Density-Dependent Dispersion Contributions&lt;/title&gt;&lt;secondary-title&gt;Journal of Chemical Theory and Computation&lt;/secondary-title&gt;&lt;/titles&gt;&lt;periodical&gt;&lt;full-title&gt;Journal of Chemical Theory and Computation&lt;/full-title&gt;&lt;/periodical&gt;&lt;pages&gt;1652-1671&lt;/pages&gt;&lt;volume&gt;15&lt;/volume&gt;&lt;number&gt;3&lt;/number&gt;&lt;dates&gt;&lt;year&gt;2019&lt;/year&gt;&lt;pub-dates&gt;&lt;date&gt;2019/03/12&lt;/date&gt;&lt;/pub-dates&gt;&lt;/dates&gt;&lt;publisher&gt;American Chemical Society&lt;/publisher&gt;&lt;isbn&gt;1549-9618&lt;/isbn&gt;&lt;urls&gt;&lt;related-urls&gt;&lt;url&gt;https://doi.org/10.1021/acs.jctc.8b01176&lt;/url&gt;&lt;/related-urls&gt;&lt;/urls&gt;&lt;electronic-resource-num&gt;10.1021/acs.jctc.8b01176&lt;/electronic-resource-num&gt;&lt;/record&gt;&lt;/Cite&gt;&lt;/EndNote&gt;</w:instrText>
        </w:r>
        <w:r w:rsidR="00E1231F">
          <w:fldChar w:fldCharType="separate"/>
        </w:r>
        <w:r w:rsidR="00923F13" w:rsidRPr="00923F13">
          <w:rPr>
            <w:noProof/>
            <w:vertAlign w:val="superscript"/>
          </w:rPr>
          <w:t>21</w:t>
        </w:r>
        <w:r w:rsidR="00E1231F">
          <w:fldChar w:fldCharType="end"/>
        </w:r>
        <w:r w:rsidR="00A0709B">
          <w:t xml:space="preserve"> and </w:t>
        </w:r>
        <w:r w:rsidR="004C7A9C">
          <w:t xml:space="preserve">resulting conformers were </w:t>
        </w:r>
        <w:r w:rsidR="00A0709B">
          <w:t>sorted according to their gas phase free energies</w:t>
        </w:r>
        <w:r w:rsidR="00FE4AA9">
          <w:t xml:space="preserve"> using the “--prop hess” flag with the required thermochemical calculations performed at standard temperature and pressure</w:t>
        </w:r>
        <w:r w:rsidR="00A0709B">
          <w:t>.</w:t>
        </w:r>
        <w:r w:rsidR="003F7189">
          <w:t xml:space="preserve"> The lowest free energy conformer for each compound was then optimized using GFN1-xTB</w:t>
        </w:r>
        <w:r w:rsidR="00E1231F">
          <w:fldChar w:fldCharType="begin"/>
        </w:r>
        <w:r w:rsidR="00923F13">
          <w:instrText xml:space="preserve"> ADDIN EN.CITE &lt;EndNote&gt;&lt;Cite&gt;&lt;Author&gt;Grimme&lt;/Author&gt;&lt;Year&gt;2017&lt;/Year&gt;&lt;RecNum&gt;210&lt;/RecNum&gt;&lt;DisplayText&gt;&lt;style face="superscript"&gt;22&lt;/style&gt;&lt;/DisplayText&gt;&lt;record&gt;&lt;rec-number&gt;210&lt;/rec-number&gt;&lt;foreign-keys&gt;&lt;key app="EN" db-id="pesawtpsv9vev0exef3xzwfkedpxvfz22awe" timestamp="1632498730"&gt;210&lt;/key&gt;&lt;/foreign-keys&gt;&lt;ref-type name="Journal Article"&gt;17&lt;/ref-type&gt;&lt;contributors&gt;&lt;authors&gt;&lt;author&gt;Grimme, Stefan&lt;/author&gt;&lt;author&gt;Bannwarth, Christoph&lt;/author&gt;&lt;author&gt;Shushkov, Philip&lt;/author&gt;&lt;/authors&gt;&lt;/contributors&gt;&lt;titles&gt;&lt;title&gt;A Robust and Accurate Tight-Binding Quantum Chemical Method for Structures, Vibrational Frequencies, and Noncovalent Interactions of Large Molecular Systems Parametrized for All spd-Block Elements (Z = 1–86)&lt;/title&gt;&lt;secondary-title&gt;Journal of Chemical Theory and Computation&lt;/secondary-title&gt;&lt;/titles&gt;&lt;periodical&gt;&lt;full-title&gt;Journal of chemical theory and computation&lt;/full-title&gt;&lt;/periodical&gt;&lt;pages&gt;1989-2009&lt;/pages&gt;&lt;volume&gt;13&lt;/volume&gt;&lt;number&gt;5&lt;/number&gt;&lt;dates&gt;&lt;year&gt;2017&lt;/year&gt;&lt;pub-dates&gt;&lt;date&gt;2017/05/09&lt;/date&gt;&lt;/pub-dates&gt;&lt;/dates&gt;&lt;publisher&gt;American Chemical Society&lt;/publisher&gt;&lt;isbn&gt;1549-9618&lt;/isbn&gt;&lt;urls&gt;&lt;related-urls&gt;&lt;url&gt;https://doi.org/10.1021/acs.jctc.7b00118&lt;/url&gt;&lt;/related-urls&gt;&lt;/urls&gt;&lt;electronic-resource-num&gt;10.1021/acs.jctc.7b00118&lt;/electronic-resource-num&gt;&lt;/record&gt;&lt;/Cite&gt;&lt;/EndNote&gt;</w:instrText>
        </w:r>
        <w:r w:rsidR="00E1231F">
          <w:fldChar w:fldCharType="separate"/>
        </w:r>
        <w:r w:rsidR="00923F13" w:rsidRPr="00923F13">
          <w:rPr>
            <w:noProof/>
            <w:vertAlign w:val="superscript"/>
          </w:rPr>
          <w:t>22</w:t>
        </w:r>
        <w:r w:rsidR="00E1231F">
          <w:fldChar w:fldCharType="end"/>
        </w:r>
        <w:r w:rsidR="003F7189">
          <w:t xml:space="preserve"> or GFN-FF</w:t>
        </w:r>
        <w:r w:rsidR="003D08A5">
          <w:fldChar w:fldCharType="begin"/>
        </w:r>
        <w:r w:rsidR="00923F13">
          <w:instrText xml:space="preserve"> ADDIN EN.CITE &lt;EndNote&gt;&lt;Cite&gt;&lt;Author&gt;Spicher&lt;/Author&gt;&lt;Year&gt;2020&lt;/Year&gt;&lt;RecNum&gt;4&lt;/RecNum&gt;&lt;DisplayText&gt;&lt;style face="superscript"&gt;23&lt;/style&gt;&lt;/DisplayText&gt;&lt;record&gt;&lt;rec-number&gt;4&lt;/rec-number&gt;&lt;foreign-keys&gt;&lt;key app="EN" db-id="vvsf2fe2lxfw5ae9st75zsxrd9xxwrvztp0x" timestamp="1646493690"&gt;4&lt;/key&gt;&lt;/foreign-keys&gt;&lt;ref-type name="Journal Article"&gt;17&lt;/ref-type&gt;&lt;contributors&gt;&lt;authors&gt;&lt;author&gt;Spicher, Sebastian&lt;/author&gt;&lt;author&gt;Grimme, Stefan&lt;/author&gt;&lt;/authors&gt;&lt;/contributors&gt;&lt;titles&gt;&lt;title&gt;Robust Atomistic Modeling of Materials, Organometallic, and Biochemical Systems&lt;/title&gt;&lt;secondary-title&gt;Angewandte Chemie International Edition&lt;/secondary-title&gt;&lt;/titles&gt;&lt;periodical&gt;&lt;full-title&gt;Angewandte Chemie International Edition&lt;/full-title&gt;&lt;/periodical&gt;&lt;pages&gt;15665-15673&lt;/pages&gt;&lt;volume&gt;59&lt;/volume&gt;&lt;number&gt;36&lt;/number&gt;&lt;keywords&gt;&lt;keyword&gt;computational chemistry&lt;/keyword&gt;&lt;keyword&gt;dynamics&lt;/keyword&gt;&lt;keyword&gt;force-field&lt;/keyword&gt;&lt;keyword&gt;molecular modeling&lt;/keyword&gt;&lt;keyword&gt;molecular structures&lt;/keyword&gt;&lt;/keywords&gt;&lt;dates&gt;&lt;year&gt;2020&lt;/year&gt;&lt;pub-dates&gt;&lt;date&gt;2020/09/01&lt;/date&gt;&lt;/pub-dates&gt;&lt;/dates&gt;&lt;publisher&gt;John Wiley &amp;amp; Sons, Ltd&lt;/publisher&gt;&lt;isbn&gt;1433-7851&lt;/isbn&gt;&lt;work-type&gt;https://doi.org/10.1002/anie.202004239&lt;/work-type&gt;&lt;urls&gt;&lt;related-urls&gt;&lt;url&gt;https://doi.org/10.1002/anie.202004239&lt;/url&gt;&lt;/related-urls&gt;&lt;/urls&gt;&lt;electronic-resource-num&gt;https://doi.org/10.1002/anie.202004239&lt;/electronic-resource-num&gt;&lt;access-date&gt;2022/03/05&lt;/access-date&gt;&lt;/record&gt;&lt;/Cite&gt;&lt;/EndNote&gt;</w:instrText>
        </w:r>
        <w:r w:rsidR="003D08A5">
          <w:fldChar w:fldCharType="separate"/>
        </w:r>
        <w:r w:rsidR="00923F13" w:rsidRPr="00923F13">
          <w:rPr>
            <w:noProof/>
            <w:vertAlign w:val="superscript"/>
          </w:rPr>
          <w:t>23</w:t>
        </w:r>
        <w:r w:rsidR="003D08A5">
          <w:fldChar w:fldCharType="end"/>
        </w:r>
        <w:r w:rsidR="003F7189">
          <w:t xml:space="preserve"> to generate the equilibrium structures at those respective levels of theory for further use.</w:t>
        </w:r>
        <w:r w:rsidR="00CE3AAC">
          <w:t xml:space="preserve"> All equilibrium structures were found utilizing the “vtight” convergence criteria and the absence of imaginary vibrational frequencies </w:t>
        </w:r>
        <w:r w:rsidR="007614EE">
          <w:t xml:space="preserve">was </w:t>
        </w:r>
        <w:r w:rsidR="00CE3AAC">
          <w:t>confirmed following vibrational analyses.</w:t>
        </w:r>
      </w:ins>
    </w:p>
    <w:p w14:paraId="736E8781" w14:textId="240662CE" w:rsidR="00560028" w:rsidRDefault="00FE4AA9" w:rsidP="00772D16">
      <w:pPr>
        <w:pStyle w:val="TAMainText"/>
        <w:rPr>
          <w:ins w:id="62" w:author="Phillip Gingrich" w:date="2022-03-24T13:03:00Z"/>
        </w:rPr>
      </w:pPr>
      <w:ins w:id="63" w:author="Phillip Gingrich" w:date="2022-03-24T13:03:00Z">
        <w:r>
          <w:t>T</w:t>
        </w:r>
        <w:r w:rsidR="00A0709B">
          <w:t xml:space="preserve">he lowest energy conformers were then </w:t>
        </w:r>
        <w:r>
          <w:t xml:space="preserve">used to compute the FOD </w:t>
        </w:r>
        <w:r w:rsidR="0026376A">
          <w:t xml:space="preserve">on </w:t>
        </w:r>
        <w:r>
          <w:t xml:space="preserve">the </w:t>
        </w:r>
        <w:r w:rsidR="0026376A">
          <w:t>sp</w:t>
        </w:r>
        <w:r w:rsidR="0026376A" w:rsidRPr="003846AC">
          <w:rPr>
            <w:vertAlign w:val="superscript"/>
          </w:rPr>
          <w:t>2</w:t>
        </w:r>
        <w:r w:rsidR="0026376A">
          <w:t xml:space="preserve">-hybridized </w:t>
        </w:r>
        <w:r>
          <w:t>carbon</w:t>
        </w:r>
        <w:r w:rsidR="0026376A">
          <w:t xml:space="preserve"> involved in the initial C–O bond formation event during epoxidation </w:t>
        </w:r>
        <w:r>
          <w:t xml:space="preserve">in xtb using the “--fod” flag. </w:t>
        </w:r>
        <w:r w:rsidR="009D18D3">
          <w:t xml:space="preserve">Additionally, molden input files were generated using the “--molden” flag at the GFN1-xTB or GFN2-xTB level of theory for </w:t>
        </w:r>
        <w:r w:rsidR="009D18D3" w:rsidRPr="003846AC">
          <w:rPr>
            <w:i/>
            <w:iCs/>
          </w:rPr>
          <w:t>N</w:t>
        </w:r>
        <w:r w:rsidR="009D18D3">
          <w:t xml:space="preserve">, </w:t>
        </w:r>
        <w:r w:rsidR="009D18D3" w:rsidRPr="003846AC">
          <w:rPr>
            <w:i/>
            <w:iCs/>
          </w:rPr>
          <w:t>N+1</w:t>
        </w:r>
        <w:r w:rsidR="009D18D3">
          <w:t xml:space="preserve">, and </w:t>
        </w:r>
        <w:r w:rsidR="009D18D3" w:rsidRPr="003846AC">
          <w:rPr>
            <w:i/>
            <w:iCs/>
          </w:rPr>
          <w:t>N-1</w:t>
        </w:r>
        <w:r w:rsidR="009D18D3">
          <w:t xml:space="preserve"> electron states for Conceptual Density Functional Theory</w:t>
        </w:r>
        <w:r w:rsidR="00153F79">
          <w:fldChar w:fldCharType="begin"/>
        </w:r>
        <w:r w:rsidR="00923F13">
          <w:instrText xml:space="preserve"> ADDIN EN.CITE &lt;EndNote&gt;&lt;Cite&gt;&lt;Author&gt;Geerlings&lt;/Author&gt;&lt;Year&gt;2020&lt;/Year&gt;&lt;RecNum&gt;232&lt;/RecNum&gt;&lt;DisplayText&gt;&lt;style face="superscript"&gt;24&lt;/style&gt;&lt;/DisplayText&gt;&lt;record&gt;&lt;rec-number&gt;232&lt;/rec-number&gt;&lt;foreign-keys&gt;&lt;key app="EN" db-id="pesawtpsv9vev0exef3xzwfkedpxvfz22awe" timestamp="1637794710"&gt;232&lt;/key&gt;&lt;/foreign-keys&gt;&lt;ref-type name="Journal Article"&gt;17&lt;/ref-type&gt;&lt;contributors&gt;&lt;authors&gt;&lt;author&gt;Geerlings, Paul&lt;/author&gt;&lt;author&gt;Chamorro, Eduardo&lt;/author&gt;&lt;author&gt;Chattaraj, Pratim Kumar&lt;/author&gt;&lt;author&gt;De Proft, Frank&lt;/author&gt;&lt;author&gt;Gázquez, José L.&lt;/author&gt;&lt;author&gt;Liu, Shubin&lt;/author&gt;&lt;author&gt;Morell, Christophe&lt;/author&gt;&lt;author&gt;Toro-Labbé, Alejandro&lt;/author&gt;&lt;author&gt;Vela, Alberto&lt;/author&gt;&lt;author&gt;Ayers, Paul&lt;/author&gt;&lt;/authors&gt;&lt;/contributors&gt;&lt;titles&gt;&lt;title&gt;Conceptual density functional theory: status, prospects, issues&lt;/title&gt;&lt;secondary-title&gt;Theoretical Chemistry Accounts&lt;/secondary-title&gt;&lt;/titles&gt;&lt;periodical&gt;&lt;full-title&gt;Theoretical Chemistry Accounts&lt;/full-title&gt;&lt;/periodical&gt;&lt;pages&gt;36&lt;/pages&gt;&lt;volume&gt;139&lt;/volume&gt;&lt;number&gt;2&lt;/number&gt;&lt;dates&gt;&lt;year&gt;2020&lt;/year&gt;&lt;pub-dates&gt;&lt;date&gt;2020/01/31&lt;/date&gt;&lt;/pub-dates&gt;&lt;/dates&gt;&lt;isbn&gt;1432-2234&lt;/isbn&gt;&lt;urls&gt;&lt;related-urls&gt;&lt;url&gt;https://doi.org/10.1007/s00214-020-2546-7&lt;/url&gt;&lt;/related-urls&gt;&lt;/urls&gt;&lt;electronic-resource-num&gt;10.1007/s00214-020-2546-7&lt;/electronic-resource-num&gt;&lt;/record&gt;&lt;/Cite&gt;&lt;/EndNote&gt;</w:instrText>
        </w:r>
        <w:r w:rsidR="00153F79">
          <w:fldChar w:fldCharType="separate"/>
        </w:r>
        <w:r w:rsidR="00923F13" w:rsidRPr="00923F13">
          <w:rPr>
            <w:noProof/>
            <w:vertAlign w:val="superscript"/>
          </w:rPr>
          <w:t>24</w:t>
        </w:r>
        <w:r w:rsidR="00153F79">
          <w:fldChar w:fldCharType="end"/>
        </w:r>
        <w:r w:rsidR="00C20075">
          <w:t xml:space="preserve"> </w:t>
        </w:r>
        <w:r w:rsidR="009D18D3">
          <w:t xml:space="preserve">(CDFT) calculations. </w:t>
        </w:r>
        <w:r>
          <w:t>The molden input file</w:t>
        </w:r>
        <w:r w:rsidR="009D18D3">
          <w:t>s</w:t>
        </w:r>
        <w:r>
          <w:t xml:space="preserve"> </w:t>
        </w:r>
        <w:r w:rsidR="009D18D3">
          <w:t>were</w:t>
        </w:r>
        <w:r w:rsidR="007614EE">
          <w:t xml:space="preserve"> </w:t>
        </w:r>
        <w:r>
          <w:t>then read with Multiwfn</w:t>
        </w:r>
        <w:r w:rsidR="00BA1E38">
          <w:t>.</w:t>
        </w:r>
        <w:r w:rsidR="00E1231F">
          <w:fldChar w:fldCharType="begin"/>
        </w:r>
        <w:r w:rsidR="00923F13">
          <w:instrText xml:space="preserve"> ADDIN EN.CITE &lt;EndNote&gt;&lt;Cite&gt;&lt;Author&gt;Lu&lt;/Author&gt;&lt;Year&gt;2012&lt;/Year&gt;&lt;RecNum&gt;208&lt;/RecNum&gt;&lt;DisplayText&gt;&lt;style face="superscript"&gt;25&lt;/style&gt;&lt;/DisplayText&gt;&lt;record&gt;&lt;rec-number&gt;208&lt;/rec-number&gt;&lt;foreign-keys&gt;&lt;key app="EN" db-id="pesawtpsv9vev0exef3xzwfkedpxvfz22awe" timestamp="1632498465"&gt;208&lt;/key&gt;&lt;/foreign-keys&gt;&lt;ref-type name="Journal Article"&gt;17&lt;/ref-type&gt;&lt;contributors&gt;&lt;authors&gt;&lt;author&gt;Lu, Tian&lt;/author&gt;&lt;author&gt;Chen, Feiwu&lt;/author&gt;&lt;/authors&gt;&lt;/contributors&gt;&lt;titles&gt;&lt;title&gt;Multiwfn: a multifunctional wavefunction analyzer&lt;/title&gt;&lt;secondary-title&gt;Journal of computational chemistry&lt;/secondary-title&gt;&lt;/titles&gt;&lt;periodical&gt;&lt;full-title&gt;Journal of computational chemistry&lt;/full-title&gt;&lt;/periodical&gt;&lt;pages&gt;580-592&lt;/pages&gt;&lt;volume&gt;33&lt;/volume&gt;&lt;number&gt;5&lt;/number&gt;&lt;dates&gt;&lt;year&gt;2012&lt;/year&gt;&lt;/dates&gt;&lt;isbn&gt;0192-8651&lt;/isbn&gt;&lt;urls&gt;&lt;/urls&gt;&lt;/record&gt;&lt;/Cite&gt;&lt;/EndNote&gt;</w:instrText>
        </w:r>
        <w:r w:rsidR="00E1231F">
          <w:fldChar w:fldCharType="separate"/>
        </w:r>
        <w:r w:rsidR="00923F13" w:rsidRPr="00923F13">
          <w:rPr>
            <w:noProof/>
            <w:vertAlign w:val="superscript"/>
          </w:rPr>
          <w:t>25</w:t>
        </w:r>
        <w:r w:rsidR="00E1231F">
          <w:fldChar w:fldCharType="end"/>
        </w:r>
        <w:r>
          <w:t xml:space="preserve"> </w:t>
        </w:r>
        <w:r w:rsidR="009D18D3">
          <w:t>Hirshfeld</w:t>
        </w:r>
        <w:r w:rsidR="00D73A2E">
          <w:fldChar w:fldCharType="begin"/>
        </w:r>
        <w:r w:rsidR="00923F13">
          <w:instrText xml:space="preserve"> ADDIN EN.CITE &lt;EndNote&gt;&lt;Cite&gt;&lt;Author&gt;Hirshfeld&lt;/Author&gt;&lt;Year&gt;1977&lt;/Year&gt;&lt;RecNum&gt;233&lt;/RecNum&gt;&lt;DisplayText&gt;&lt;style face="superscript"&gt;26&lt;/style&gt;&lt;/DisplayText&gt;&lt;record&gt;&lt;rec-number&gt;233&lt;/rec-number&gt;&lt;foreign-keys&gt;&lt;key app="EN" db-id="pesawtpsv9vev0exef3xzwfkedpxvfz22awe" timestamp="1637795384"&gt;233&lt;/key&gt;&lt;/foreign-keys&gt;&lt;ref-type name="Journal Article"&gt;17&lt;/ref-type&gt;&lt;contributors&gt;&lt;authors&gt;&lt;author&gt;Hirshfeld, F. L.&lt;/author&gt;&lt;/authors&gt;&lt;/contributors&gt;&lt;titles&gt;&lt;title&gt;Bonded-atom fragments for describing molecular charge densities&lt;/title&gt;&lt;secondary-title&gt;Theoretica chimica acta&lt;/secondary-title&gt;&lt;/titles&gt;&lt;periodical&gt;&lt;full-title&gt;Theoretica chimica acta&lt;/full-title&gt;&lt;/periodical&gt;&lt;pages&gt;129-138&lt;/pages&gt;&lt;volume&gt;44&lt;/volume&gt;&lt;number&gt;2&lt;/number&gt;&lt;dates&gt;&lt;year&gt;1977&lt;/year&gt;&lt;pub-dates&gt;&lt;date&gt;1977/06/01&lt;/date&gt;&lt;/pub-dates&gt;&lt;/dates&gt;&lt;isbn&gt;1432-2234&lt;/isbn&gt;&lt;urls&gt;&lt;related-urls&gt;&lt;url&gt;https://doi.org/10.1007/BF00549096&lt;/url&gt;&lt;/related-urls&gt;&lt;/urls&gt;&lt;electronic-resource-num&gt;10.1007/BF00549096&lt;/electronic-resource-num&gt;&lt;/record&gt;&lt;/Cite&gt;&lt;/EndNote&gt;</w:instrText>
        </w:r>
        <w:r w:rsidR="00D73A2E">
          <w:fldChar w:fldCharType="separate"/>
        </w:r>
        <w:r w:rsidR="00923F13" w:rsidRPr="00923F13">
          <w:rPr>
            <w:noProof/>
            <w:vertAlign w:val="superscript"/>
          </w:rPr>
          <w:t>26</w:t>
        </w:r>
        <w:r w:rsidR="00D73A2E">
          <w:fldChar w:fldCharType="end"/>
        </w:r>
        <w:r w:rsidR="009D18D3">
          <w:t xml:space="preserve"> </w:t>
        </w:r>
        <w:r w:rsidR="00BA1E38">
          <w:t>and</w:t>
        </w:r>
        <w:r w:rsidR="00D73A2E">
          <w:t xml:space="preserve"> Mulliken</w:t>
        </w:r>
        <w:r w:rsidR="00D73A2E">
          <w:fldChar w:fldCharType="begin"/>
        </w:r>
        <w:r w:rsidR="00923F13">
          <w:instrText xml:space="preserve"> ADDIN EN.CITE &lt;EndNote&gt;&lt;Cite&gt;&lt;Author&gt;Mulliken&lt;/Author&gt;&lt;Year&gt;1955&lt;/Year&gt;&lt;RecNum&gt;180&lt;/RecNum&gt;&lt;DisplayText&gt;&lt;style face="superscript"&gt;27&lt;/style&gt;&lt;/DisplayText&gt;&lt;record&gt;&lt;rec-number&gt;180&lt;/rec-number&gt;&lt;foreign-keys&gt;&lt;key app="EN" db-id="pesawtpsv9vev0exef3xzwfkedpxvfz22awe" timestamp="1623103932"&gt;180&lt;/key&gt;&lt;/foreign-keys&gt;&lt;ref-type name="Journal Article"&gt;17&lt;/ref-type&gt;&lt;contributors&gt;&lt;authors&gt;&lt;author&gt;Mulliken, Robert S&lt;/author&gt;&lt;/authors&gt;&lt;/contributors&gt;&lt;titles&gt;&lt;title&gt;Electronic population analysis on LCAO–MO molecular wave functions. I&lt;/title&gt;&lt;secondary-title&gt;The Journal of Chemical Physics&lt;/secondary-title&gt;&lt;/titles&gt;&lt;periodical&gt;&lt;full-title&gt;The Journal of chemical physics&lt;/full-title&gt;&lt;/periodical&gt;&lt;pages&gt;1833-1840&lt;/pages&gt;&lt;volume&gt;23&lt;/volume&gt;&lt;number&gt;10&lt;/number&gt;&lt;dates&gt;&lt;year&gt;1955&lt;/year&gt;&lt;/dates&gt;&lt;isbn&gt;0021-9606&lt;/isbn&gt;&lt;urls&gt;&lt;/urls&gt;&lt;/record&gt;&lt;/Cite&gt;&lt;/EndNote&gt;</w:instrText>
        </w:r>
        <w:r w:rsidR="00D73A2E">
          <w:fldChar w:fldCharType="separate"/>
        </w:r>
        <w:r w:rsidR="00923F13" w:rsidRPr="00923F13">
          <w:rPr>
            <w:noProof/>
            <w:vertAlign w:val="superscript"/>
          </w:rPr>
          <w:t>27</w:t>
        </w:r>
        <w:r w:rsidR="00D73A2E">
          <w:fldChar w:fldCharType="end"/>
        </w:r>
        <w:r w:rsidR="00D73A2E">
          <w:t xml:space="preserve"> atomic charges</w:t>
        </w:r>
        <w:r w:rsidR="00BA1E38">
          <w:t xml:space="preserve"> were determined for the </w:t>
        </w:r>
        <w:r w:rsidR="00BA1E38">
          <w:rPr>
            <w:i/>
            <w:iCs/>
          </w:rPr>
          <w:t>N-</w:t>
        </w:r>
        <w:r w:rsidR="00BA1E38">
          <w:t xml:space="preserve">electron state.  </w:t>
        </w:r>
        <w:r w:rsidR="002B2C8C">
          <w:t>Condensed t</w:t>
        </w:r>
        <w:r w:rsidR="00BA1E38">
          <w:t>raditional</w:t>
        </w:r>
        <w:r w:rsidR="002B2C8C">
          <w:fldChar w:fldCharType="begin"/>
        </w:r>
        <w:r w:rsidR="00203416">
          <w:instrText xml:space="preserve"> ADDIN EN.CITE &lt;EndNote&gt;&lt;Cite&gt;&lt;Author&gt;Fukui&lt;/Author&gt;&lt;Year&gt;1952&lt;/Year&gt;&lt;RecNum&gt;247&lt;/RecNum&gt;&lt;DisplayText&gt;&lt;style face="superscript"&gt;28, 29&lt;/style&gt;&lt;/DisplayText&gt;&lt;record&gt;&lt;rec-number&gt;247&lt;/rec-number&gt;&lt;foreign-keys&gt;&lt;key app="EN" db-id="pesawtpsv9vev0exef3xzwfkedpxvfz22awe" timestamp="1640215244"&gt;247&lt;/key&gt;&lt;/foreign-keys&gt;&lt;ref-type name="Journal Article"&gt;17&lt;/ref-type&gt;&lt;contributors&gt;&lt;authors&gt;&lt;author&gt;Fukui, Kenichi&lt;/author&gt;&lt;author&gt;Yonezawa, Teijiro&lt;/author&gt;&lt;author&gt;Shingu, Haruo&lt;/author&gt;&lt;/authors&gt;&lt;/contributors&gt;&lt;titles&gt;&lt;title&gt;A molecular orbital theory of reactivity in aromatic hydrocarbons&lt;/title&gt;&lt;secondary-title&gt;The Journal of Chemical Physics&lt;/secondary-title&gt;&lt;/titles&gt;&lt;periodical&gt;&lt;full-title&gt;The Journal of chemical physics&lt;/full-title&gt;&lt;/periodical&gt;&lt;pages&gt;722-725&lt;/pages&gt;&lt;volume&gt;20&lt;/volume&gt;&lt;number&gt;4&lt;/number&gt;&lt;dates&gt;&lt;year&gt;1952&lt;/year&gt;&lt;/dates&gt;&lt;isbn&gt;0021-9606&lt;/isbn&gt;&lt;urls&gt;&lt;/urls&gt;&lt;/record&gt;&lt;/Cite&gt;&lt;Cite&gt;&lt;Author&gt;Fukui&lt;/Author&gt;&lt;Year&gt;1954&lt;/Year&gt;&lt;RecNum&gt;248&lt;/RecNum&gt;&lt;record&gt;&lt;rec-number&gt;248&lt;/rec-number&gt;&lt;foreign-keys&gt;&lt;key app="EN" db-id="pesawtpsv9vev0exef3xzwfkedpxvfz22awe" timestamp="1640215266"&gt;248&lt;/key&gt;&lt;/foreign-keys&gt;&lt;ref-type name="Journal Article"&gt;17&lt;/ref-type&gt;&lt;contributors&gt;&lt;authors&gt;&lt;author&gt;Fukui, Kenichi&lt;/author&gt;&lt;author&gt;Yonezawa, Teijiro&lt;/author&gt;&lt;author&gt;Nagata, Chikayoshi&lt;/author&gt;&lt;author&gt;Shingu, Haruo&lt;/author&gt;&lt;/authors&gt;&lt;/contributors&gt;&lt;titles&gt;&lt;title&gt;Molecular orbital theory of orientation in aromatic, heteroaromatic, and other conjugated molecules&lt;/title&gt;&lt;secondary-title&gt;The Journal of Chemical Physics&lt;/secondary-title&gt;&lt;/titles&gt;&lt;periodical&gt;&lt;full-title&gt;The Journal of chemical physics&lt;/full-title&gt;&lt;/periodical&gt;&lt;pages&gt;1433-1442&lt;/pages&gt;&lt;volume&gt;22&lt;/volume&gt;&lt;number&gt;8&lt;/number&gt;&lt;dates&gt;&lt;year&gt;1954&lt;/year&gt;&lt;/dates&gt;&lt;isbn&gt;0021-9606&lt;/isbn&gt;&lt;urls&gt;&lt;/urls&gt;&lt;/record&gt;&lt;/Cite&gt;&lt;/EndNote&gt;</w:instrText>
        </w:r>
        <w:r w:rsidR="002B2C8C">
          <w:fldChar w:fldCharType="separate"/>
        </w:r>
        <w:r w:rsidR="00203416" w:rsidRPr="00203416">
          <w:rPr>
            <w:noProof/>
            <w:vertAlign w:val="superscript"/>
          </w:rPr>
          <w:t>28, 29</w:t>
        </w:r>
        <w:r w:rsidR="002B2C8C">
          <w:fldChar w:fldCharType="end"/>
        </w:r>
        <w:r w:rsidR="00D73A2E">
          <w:t xml:space="preserve"> and</w:t>
        </w:r>
        <w:r w:rsidR="00153F79">
          <w:t xml:space="preserve"> </w:t>
        </w:r>
        <w:r w:rsidR="002B2C8C">
          <w:t>o</w:t>
        </w:r>
        <w:r>
          <w:t>rbital</w:t>
        </w:r>
        <w:r w:rsidR="002B2C8C">
          <w:t>-w</w:t>
        </w:r>
        <w:r>
          <w:t>eighted</w:t>
        </w:r>
        <w:r w:rsidR="002B2C8C">
          <w:fldChar w:fldCharType="begin"/>
        </w:r>
        <w:r w:rsidR="00923F13">
          <w:instrText xml:space="preserve"> ADDIN EN.CITE &lt;EndNote&gt;&lt;Cite&gt;&lt;Author&gt;Pino-Rios&lt;/Author&gt;&lt;Year&gt;2017&lt;/Year&gt;&lt;RecNum&gt;209&lt;/RecNum&gt;&lt;DisplayText&gt;&lt;style face="superscript"&gt;14&lt;/style&gt;&lt;/DisplayText&gt;&lt;record&gt;&lt;rec-number&gt;209&lt;/rec-number&gt;&lt;foreign-keys&gt;&lt;key app="EN" db-id="pesawtpsv9vev0exef3xzwfkedpxvfz22awe" timestamp="1632498579"&gt;209&lt;/key&gt;&lt;/foreign-keys&gt;&lt;ref-type name="Journal Article"&gt;17&lt;/ref-type&gt;&lt;contributors&gt;&lt;authors&gt;&lt;author&gt;Pino-Rios, Ricardo&lt;/author&gt;&lt;author&gt;Yañez, Osvaldo&lt;/author&gt;&lt;author&gt;Inostroza, Diego&lt;/author&gt;&lt;author&gt;Ruiz, Lina&lt;/author&gt;&lt;author&gt;Cardenas, Carlos&lt;/author&gt;&lt;author&gt;Fuentealba, Patricio&lt;/author&gt;&lt;author&gt;Tiznado, William&lt;/author&gt;&lt;/authors&gt;&lt;/contributors&gt;&lt;titles&gt;&lt;title&gt;Proposal of a simple and effective local reactivity descriptor through a topological analysis of an orbital-weighted fukui function&lt;/title&gt;&lt;secondary-title&gt;Journal of Computational Chemistry&lt;/secondary-title&gt;&lt;/titles&gt;&lt;periodical&gt;&lt;full-title&gt;Journal of computational chemistry&lt;/full-title&gt;&lt;/periodical&gt;&lt;pages&gt;481-488&lt;/pages&gt;&lt;volume&gt;38&lt;/volume&gt;&lt;number&gt;8&lt;/number&gt;&lt;dates&gt;&lt;year&gt;2017&lt;/year&gt;&lt;/dates&gt;&lt;isbn&gt;0192-8651&lt;/isbn&gt;&lt;urls&gt;&lt;related-urls&gt;&lt;url&gt;https://onlinelibrary.wiley.com/doi/abs/10.1002/jcc.24699&lt;/url&gt;&lt;/related-urls&gt;&lt;/urls&gt;&lt;electronic-resource-num&gt;https://doi.org/10.1002/jcc.24699&lt;/electronic-resource-num&gt;&lt;/record&gt;&lt;/Cite&gt;&lt;/EndNote&gt;</w:instrText>
        </w:r>
        <w:r w:rsidR="002B2C8C">
          <w:fldChar w:fldCharType="separate"/>
        </w:r>
        <w:r w:rsidR="00923F13" w:rsidRPr="00923F13">
          <w:rPr>
            <w:noProof/>
            <w:vertAlign w:val="superscript"/>
          </w:rPr>
          <w:t>14</w:t>
        </w:r>
        <w:r w:rsidR="002B2C8C">
          <w:fldChar w:fldCharType="end"/>
        </w:r>
        <w:r>
          <w:t xml:space="preserve"> Fukui Indices were determined.</w:t>
        </w:r>
      </w:ins>
    </w:p>
    <w:p w14:paraId="27312C20" w14:textId="70295F06" w:rsidR="00225507" w:rsidRDefault="005D39E9" w:rsidP="00772D16">
      <w:pPr>
        <w:pStyle w:val="TAMainText"/>
        <w:rPr>
          <w:ins w:id="64" w:author="Phillip Gingrich" w:date="2022-03-24T13:03:00Z"/>
        </w:rPr>
      </w:pPr>
      <w:ins w:id="65" w:author="Phillip Gingrich" w:date="2022-03-24T13:03:00Z">
        <w:r>
          <w:t>O</w:t>
        </w:r>
        <w:r w:rsidR="00803129">
          <w:t>rdinary least squares linear regression</w:t>
        </w:r>
        <w:r w:rsidR="003F7189">
          <w:t>s</w:t>
        </w:r>
        <w:r w:rsidR="00803129">
          <w:t xml:space="preserve"> </w:t>
        </w:r>
        <w:r>
          <w:t>were</w:t>
        </w:r>
        <w:r w:rsidR="00803129">
          <w:t xml:space="preserve"> performed in python, utilizing the s</w:t>
        </w:r>
        <w:r w:rsidR="00F623DE">
          <w:t>cikit-</w:t>
        </w:r>
        <w:r w:rsidR="00803129">
          <w:t>learn,</w:t>
        </w:r>
        <w:r w:rsidR="00F623DE">
          <w:fldChar w:fldCharType="begin"/>
        </w:r>
        <w:r w:rsidR="009F27CE">
          <w:instrText xml:space="preserve"> ADDIN EN.CITE &lt;EndNote&gt;&lt;Cite&gt;&lt;Author&gt;Pedregosa&lt;/Author&gt;&lt;Year&gt;2011&lt;/Year&gt;&lt;RecNum&gt;234&lt;/RecNum&gt;&lt;DisplayText&gt;&lt;style face="superscript"&gt;30&lt;/style&gt;&lt;/DisplayText&gt;&lt;record&gt;&lt;rec-number&gt;234&lt;/rec-number&gt;&lt;foreign-keys&gt;&lt;key app="EN" db-id="pesawtpsv9vev0exef3xzwfkedpxvfz22awe" timestamp="1637796246"&gt;234&lt;/key&gt;&lt;/foreign-keys&gt;&lt;ref-type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research&lt;/full-title&gt;&lt;/periodical&gt;&lt;pages&gt;2825-2830&lt;/pages&gt;&lt;volume&gt;12&lt;/volume&gt;&lt;dates&gt;&lt;year&gt;2011&lt;/year&gt;&lt;/dates&gt;&lt;isbn&gt;1532-4435&lt;/isbn&gt;&lt;urls&gt;&lt;/urls&gt;&lt;/record&gt;&lt;/Cite&gt;&lt;/EndNote&gt;</w:instrText>
        </w:r>
        <w:r w:rsidR="00F623DE">
          <w:fldChar w:fldCharType="separate"/>
        </w:r>
        <w:r w:rsidR="009F27CE" w:rsidRPr="009F27CE">
          <w:rPr>
            <w:noProof/>
            <w:vertAlign w:val="superscript"/>
          </w:rPr>
          <w:t>30</w:t>
        </w:r>
        <w:r w:rsidR="00F623DE">
          <w:fldChar w:fldCharType="end"/>
        </w:r>
        <w:r w:rsidR="00803129">
          <w:t xml:space="preserve"> pandas,</w:t>
        </w:r>
        <w:r w:rsidR="002F1EDA">
          <w:fldChar w:fldCharType="begin"/>
        </w:r>
        <w:r w:rsidR="009F27CE">
          <w:instrText xml:space="preserve"> ADDIN EN.CITE &lt;EndNote&gt;&lt;Cite&gt;&lt;Author&gt;Reback&lt;/Author&gt;&lt;Year&gt;2021&lt;/Year&gt;&lt;RecNum&gt;236&lt;/RecNum&gt;&lt;DisplayText&gt;&lt;style face="superscript"&gt;31&lt;/style&gt;&lt;/DisplayText&gt;&lt;record&gt;&lt;rec-number&gt;236&lt;/rec-number&gt;&lt;foreign-keys&gt;&lt;key app="EN" db-id="pesawtpsv9vev0exef3xzwfkedpxvfz22awe" timestamp="1637797389"&gt;236&lt;/key&gt;&lt;/foreign-keys&gt;&lt;ref-type name="Computer Program"&gt;9&lt;/ref-type&gt;&lt;contributors&gt;&lt;authors&gt;&lt;author&gt;Reback, Jeff&lt;/author&gt;&lt;author&gt;McKinney, Wes&lt;/author&gt;&lt;author&gt;Den Van Bossche, Joris&lt;/author&gt;&lt;author&gt;Augspurger, Tom&lt;/author&gt;&lt;author&gt;Cloud, Phillip&lt;/author&gt;&lt;author&gt;Klein, Adam&lt;/author&gt;&lt;author&gt;Roeschke, Matthew&lt;/author&gt;&lt;author&gt;Hawkins, Simon&lt;/author&gt;&lt;author&gt;Tratner, Jeff&lt;/author&gt;&lt;author&gt;She, Chang&lt;/author&gt;&lt;/authors&gt;&lt;/contributors&gt;&lt;titles&gt;&lt;title&gt;pandas-dev/pandas: Pandas 1.3.4&lt;/title&gt;&lt;secondary-title&gt;Zenodo&lt;/secondary-title&gt;&lt;/titles&gt;&lt;periodical&gt;&lt;full-title&gt;Zenodo&lt;/full-title&gt;&lt;/periodical&gt;&lt;dates&gt;&lt;year&gt;2021&lt;/year&gt;&lt;/dates&gt;&lt;urls&gt;&lt;/urls&gt;&lt;/record&gt;&lt;/Cite&gt;&lt;/EndNote&gt;</w:instrText>
        </w:r>
        <w:r w:rsidR="002F1EDA">
          <w:fldChar w:fldCharType="separate"/>
        </w:r>
        <w:r w:rsidR="009F27CE" w:rsidRPr="009F27CE">
          <w:rPr>
            <w:noProof/>
            <w:vertAlign w:val="superscript"/>
          </w:rPr>
          <w:t>31</w:t>
        </w:r>
        <w:r w:rsidR="002F1EDA">
          <w:fldChar w:fldCharType="end"/>
        </w:r>
        <w:r w:rsidR="00803129">
          <w:t xml:space="preserve"> and statsmodels</w:t>
        </w:r>
        <w:r w:rsidR="00736CF5">
          <w:fldChar w:fldCharType="begin"/>
        </w:r>
        <w:r w:rsidR="009F27CE">
          <w:instrText xml:space="preserve"> ADDIN EN.CITE &lt;EndNote&gt;&lt;Cite&gt;&lt;Author&gt;Seabold&lt;/Author&gt;&lt;Year&gt;2010&lt;/Year&gt;&lt;RecNum&gt;237&lt;/RecNum&gt;&lt;DisplayText&gt;&lt;style face="superscript"&gt;32&lt;/style&gt;&lt;/DisplayText&gt;&lt;record&gt;&lt;rec-number&gt;237&lt;/rec-number&gt;&lt;foreign-keys&gt;&lt;key app="EN" db-id="pesawtpsv9vev0exef3xzwfkedpxvfz22awe" timestamp="1637797866"&gt;237&lt;/key&gt;&lt;/foreign-keys&gt;&lt;ref-type name="Conference Paper"&gt;47&lt;/ref-type&gt;&lt;contributors&gt;&lt;authors&gt;&lt;author&gt;Seabold, Skipper&lt;/author&gt;&lt;author&gt;Perktold, Josef&lt;/author&gt;&lt;/authors&gt;&lt;/contributors&gt;&lt;titles&gt;&lt;title&gt;statsmodels: Econometric and statistical modeling with python&lt;/title&gt;&lt;secondary-title&gt;9th Python in Science Conference&lt;/secondary-title&gt;&lt;/titles&gt;&lt;dates&gt;&lt;year&gt;2010&lt;/year&gt;&lt;pub-dates&gt;&lt;date&gt;2010&lt;/date&gt;&lt;/pub-dates&gt;&lt;/dates&gt;&lt;urls&gt;&lt;/urls&gt;&lt;/record&gt;&lt;/Cite&gt;&lt;/EndNote&gt;</w:instrText>
        </w:r>
        <w:r w:rsidR="00736CF5">
          <w:fldChar w:fldCharType="separate"/>
        </w:r>
        <w:r w:rsidR="009F27CE" w:rsidRPr="009F27CE">
          <w:rPr>
            <w:noProof/>
            <w:vertAlign w:val="superscript"/>
          </w:rPr>
          <w:t>32</w:t>
        </w:r>
        <w:r w:rsidR="00736CF5">
          <w:fldChar w:fldCharType="end"/>
        </w:r>
        <w:r w:rsidR="00803129">
          <w:t xml:space="preserve"> packages. </w:t>
        </w:r>
        <w:r w:rsidR="00FE4AA9">
          <w:t xml:space="preserve">To create training and test sets, a random 50/50 split was made to place 18 compounds in each set. </w:t>
        </w:r>
        <w:r w:rsidR="00803129">
          <w:t>Min-max scaling was used to scale the predictor variables between 0 and 1</w:t>
        </w:r>
        <w:r w:rsidR="00FE4AA9">
          <w:t xml:space="preserve"> according to the training set</w:t>
        </w:r>
        <w:r w:rsidR="00803129">
          <w:t>.</w:t>
        </w:r>
        <w:r w:rsidR="00C20075">
          <w:t xml:space="preserve"> </w:t>
        </w:r>
        <w:r w:rsidR="00E92BB6">
          <w:t xml:space="preserve">To </w:t>
        </w:r>
        <w:r w:rsidR="00C20075">
          <w:t>select features for multiple linear regression (MLR) modeling, a Lasso regression using k-fold cross validation for hyperparameter tuning was performed</w:t>
        </w:r>
        <w:r w:rsidR="00054E9D">
          <w:t xml:space="preserve"> over the entire dataset</w:t>
        </w:r>
        <w:r w:rsidR="00C20075">
          <w:t xml:space="preserve">.  An ordinary least squares MLR model was then fit on the training set and evaluated on the test set.  </w:t>
        </w:r>
        <w:r w:rsidR="00803129">
          <w:t xml:space="preserve">The variance inflation factor for each descriptor was computed </w:t>
        </w:r>
        <w:r>
          <w:t xml:space="preserve">in the case of </w:t>
        </w:r>
        <w:r w:rsidR="002311C7">
          <w:t xml:space="preserve">MLR </w:t>
        </w:r>
        <w:r>
          <w:t xml:space="preserve">models </w:t>
        </w:r>
        <w:r w:rsidR="00803129">
          <w:t>to check for co-linearity between the descriptors.</w:t>
        </w:r>
        <w:r w:rsidR="00222828">
          <w:fldChar w:fldCharType="begin"/>
        </w:r>
        <w:r w:rsidR="009F27CE">
          <w:instrText xml:space="preserve"> ADDIN EN.CITE &lt;EndNote&gt;&lt;Cite&gt;&lt;Author&gt;Salmerón&lt;/Author&gt;&lt;Year&gt;2018&lt;/Year&gt;&lt;RecNum&gt;212&lt;/RecNum&gt;&lt;DisplayText&gt;&lt;style face="superscript"&gt;33&lt;/style&gt;&lt;/DisplayText&gt;&lt;record&gt;&lt;rec-number&gt;212&lt;/rec-number&gt;&lt;foreign-keys&gt;&lt;key app="EN" db-id="pesawtpsv9vev0exef3xzwfkedpxvfz22awe" timestamp="1632498943"&gt;212&lt;/key&gt;&lt;/foreign-keys&gt;&lt;ref-type name="Journal Article"&gt;17&lt;/ref-type&gt;&lt;contributors&gt;&lt;authors&gt;&lt;author&gt;Salmerón, Román&lt;/author&gt;&lt;author&gt;García, CB&lt;/author&gt;&lt;author&gt;García, J&lt;/author&gt;&lt;/authors&gt;&lt;/contributors&gt;&lt;titles&gt;&lt;title&gt;Variance inflation factor and condition number in multiple linear regression&lt;/title&gt;&lt;secondary-title&gt;Journal of Statistical Computation and Simulation&lt;/secondary-title&gt;&lt;/titles&gt;&lt;periodical&gt;&lt;full-title&gt;Journal of Statistical Computation and Simulation&lt;/full-title&gt;&lt;/periodical&gt;&lt;pages&gt;2365-2384&lt;/pages&gt;&lt;volume&gt;88&lt;/volume&gt;&lt;number&gt;12&lt;/number&gt;&lt;dates&gt;&lt;year&gt;2018&lt;/year&gt;&lt;/dates&gt;&lt;isbn&gt;0094-9655&lt;/isbn&gt;&lt;urls&gt;&lt;/urls&gt;&lt;/record&gt;&lt;/Cite&gt;&lt;/EndNote&gt;</w:instrText>
        </w:r>
        <w:r w:rsidR="00222828">
          <w:fldChar w:fldCharType="separate"/>
        </w:r>
        <w:r w:rsidR="009F27CE" w:rsidRPr="009F27CE">
          <w:rPr>
            <w:noProof/>
            <w:vertAlign w:val="superscript"/>
          </w:rPr>
          <w:t>33</w:t>
        </w:r>
        <w:r w:rsidR="00222828">
          <w:fldChar w:fldCharType="end"/>
        </w:r>
        <w:r>
          <w:t xml:space="preserve"> In the final </w:t>
        </w:r>
        <w:r w:rsidR="000E2A85">
          <w:t>regression analys</w:t>
        </w:r>
        <w:r w:rsidR="00122B2D">
          <w:t>e</w:t>
        </w:r>
        <w:r w:rsidR="000E2A85">
          <w:t xml:space="preserve">s, </w:t>
        </w:r>
        <w:r>
          <w:t xml:space="preserve">residuals were </w:t>
        </w:r>
        <w:r w:rsidR="00C20075">
          <w:t xml:space="preserve">verified </w:t>
        </w:r>
        <w:r>
          <w:t>to be normal</w:t>
        </w:r>
        <w:r w:rsidR="000E2A85">
          <w:t>ly distributed</w:t>
        </w:r>
        <w:r>
          <w:t xml:space="preserve"> according to a Shapiro-Wilk normality test.</w:t>
        </w:r>
        <w:r w:rsidR="00222828">
          <w:fldChar w:fldCharType="begin"/>
        </w:r>
        <w:r w:rsidR="009F27CE">
          <w:instrText xml:space="preserve"> ADDIN EN.CITE &lt;EndNote&gt;&lt;Cite&gt;&lt;Author&gt;Shapiro&lt;/Author&gt;&lt;Year&gt;1965&lt;/Year&gt;&lt;RecNum&gt;211&lt;/RecNum&gt;&lt;DisplayText&gt;&lt;style face="superscript"&gt;34&lt;/style&gt;&lt;/DisplayText&gt;&lt;record&gt;&lt;rec-number&gt;211&lt;/rec-number&gt;&lt;foreign-keys&gt;&lt;key app="EN" db-id="pesawtpsv9vev0exef3xzwfkedpxvfz22awe" timestamp="1632498871"&gt;211&lt;/key&gt;&lt;/foreign-keys&gt;&lt;ref-type name="Journal Article"&gt;17&lt;/ref-type&gt;&lt;contributors&gt;&lt;authors&gt;&lt;author&gt;Shapiro, Samuel Sanford&lt;/author&gt;&lt;author&gt;Wilk, Martin B&lt;/author&gt;&lt;/authors&gt;&lt;/contributors&gt;&lt;titles&gt;&lt;title&gt;An analysis of variance test for normality (complete samples)&lt;/title&gt;&lt;secondary-title&gt;Biometrika&lt;/secondary-title&gt;&lt;/titles&gt;&lt;periodical&gt;&lt;full-title&gt;Biometrika&lt;/full-title&gt;&lt;/periodical&gt;&lt;pages&gt;591-611&lt;/pages&gt;&lt;volume&gt;52&lt;/volume&gt;&lt;number&gt;3/4&lt;/number&gt;&lt;dates&gt;&lt;year&gt;1965&lt;/year&gt;&lt;/dates&gt;&lt;isbn&gt;0006-3444&lt;/isbn&gt;&lt;urls&gt;&lt;/urls&gt;&lt;/record&gt;&lt;/Cite&gt;&lt;/EndNote&gt;</w:instrText>
        </w:r>
        <w:r w:rsidR="00222828">
          <w:fldChar w:fldCharType="separate"/>
        </w:r>
        <w:r w:rsidR="009F27CE" w:rsidRPr="009F27CE">
          <w:rPr>
            <w:noProof/>
            <w:vertAlign w:val="superscript"/>
          </w:rPr>
          <w:t>34</w:t>
        </w:r>
        <w:r w:rsidR="00222828">
          <w:fldChar w:fldCharType="end"/>
        </w:r>
        <w:r w:rsidR="00225507">
          <w:t>Stationary point analyses for the initial C–O bond formation event for ethylene, vinyl chloride, and nitroethylene were performed in Gaussian 16</w:t>
        </w:r>
        <w:r w:rsidR="00793677">
          <w:fldChar w:fldCharType="begin">
            <w:fldData xml:space="preserve">PEVuZE5vdGU+PENpdGU+PEF1dGhvcj5GcmlzY2g8L0F1dGhvcj48WWVhcj4yMDE2PC9ZZWFyPjxS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==
</w:fldData>
          </w:fldChar>
        </w:r>
        <w:r w:rsidR="009F27CE">
          <w:instrText xml:space="preserve"> ADDIN EN.CITE </w:instrText>
        </w:r>
        <w:r w:rsidR="009F27CE">
          <w:fldChar w:fldCharType="begin">
            <w:fldData xml:space="preserve">PEVuZE5vdGU+PENpdGU+PEF1dGhvcj5GcmlzY2g8L0F1dGhvcj48WWVhcj4yMDE2PC9ZZWFyPjxS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==
</w:fldData>
          </w:fldChar>
        </w:r>
        <w:r w:rsidR="009F27CE">
          <w:instrText xml:space="preserve"> ADDIN EN.CITE.DATA </w:instrText>
        </w:r>
        <w:r w:rsidR="009F27CE">
          <w:fldChar w:fldCharType="end"/>
        </w:r>
        <w:r w:rsidR="00793677">
          <w:fldChar w:fldCharType="separate"/>
        </w:r>
        <w:r w:rsidR="009F27CE" w:rsidRPr="009F27CE">
          <w:rPr>
            <w:noProof/>
            <w:vertAlign w:val="superscript"/>
          </w:rPr>
          <w:t>35</w:t>
        </w:r>
        <w:r w:rsidR="00793677">
          <w:fldChar w:fldCharType="end"/>
        </w:r>
        <w:r w:rsidR="00225507">
          <w:t xml:space="preserve"> on the quartet surface at the B3LYP</w:t>
        </w:r>
        <w:r w:rsidR="00C15E06">
          <w:fldChar w:fldCharType="begin"/>
        </w:r>
        <w:r w:rsidR="009F27CE">
          <w:instrText xml:space="preserve"> ADDIN EN.CITE &lt;EndNote&gt;&lt;Cite&gt;&lt;Author&gt;Becke&lt;/Author&gt;&lt;Year&gt;1993&lt;/Year&gt;&lt;RecNum&gt;10&lt;/RecNum&gt;&lt;DisplayText&gt;&lt;style face="superscript"&gt;36, 37&lt;/style&gt;&lt;/DisplayText&gt;&lt;record&gt;&lt;rec-number&gt;10&lt;/rec-number&gt;&lt;foreign-keys&gt;&lt;key app="EN" db-id="vvsf2fe2lxfw5ae9st75zsxrd9xxwrvztp0x" timestamp="1646494352"&gt;10&lt;/key&gt;&lt;/foreign-keys&gt;&lt;ref-type name="Journal Article"&gt;17&lt;/ref-type&gt;&lt;contributors&gt;&lt;authors&gt;&lt;author&gt;Becke, Axel D.&lt;/author&gt;&lt;/authors&gt;&lt;/contributors&gt;&lt;titles&gt;&lt;title&gt;A new mixing of Hartree–Fock and local density‐functional theories&lt;/title&gt;&lt;secondary-title&gt;The Journal of Chemical Physics&lt;/secondary-title&gt;&lt;/titles&gt;&lt;periodical&gt;&lt;full-title&gt;The Journal of Chemical Physics&lt;/full-title&gt;&lt;/periodical&gt;&lt;pages&gt;1372-1377&lt;/pages&gt;&lt;volume&gt;98&lt;/volume&gt;&lt;number&gt;2&lt;/number&gt;&lt;dates&gt;&lt;year&gt;1993&lt;/year&gt;&lt;pub-dates&gt;&lt;date&gt;1993/01/15&lt;/date&gt;&lt;/pub-dates&gt;&lt;/dates&gt;&lt;publisher&gt;American Institute of Physics&lt;/publisher&gt;&lt;isbn&gt;0021-9606&lt;/isbn&gt;&lt;urls&gt;&lt;related-urls&gt;&lt;url&gt;https://doi.org/10.1063/1.464304&lt;/url&gt;&lt;/related-urls&gt;&lt;/urls&gt;&lt;electronic-resource-num&gt;10.1063/1.464304&lt;/electronic-resource-num&gt;&lt;access-date&gt;2022/03/05&lt;/access-date&gt;&lt;/record&gt;&lt;/Cite&gt;&lt;Cite&gt;&lt;Author&gt;Becke&lt;/Author&gt;&lt;Year&gt;1993&lt;/Year&gt;&lt;RecNum&gt;12&lt;/RecNum&gt;&lt;record&gt;&lt;rec-number&gt;12&lt;/rec-number&gt;&lt;foreign-keys&gt;&lt;key app="EN" db-id="vvsf2fe2lxfw5ae9st75zsxrd9xxwrvztp0x" timestamp="1646494532"&gt;12&lt;/key&gt;&lt;/foreign-keys&gt;&lt;ref-type name="Journal Article"&gt;17&lt;/ref-type&gt;&lt;contributors&gt;&lt;authors&gt;&lt;author&gt;Becke, Axel D&lt;/author&gt;&lt;/authors&gt;&lt;/contributors&gt;&lt;titles&gt;&lt;title&gt;Becke’s three parameter hybrid method using the LYP correlation functional&lt;/title&gt;&lt;secondary-title&gt;J. Chem. Phys&lt;/secondary-title&gt;&lt;/titles&gt;&lt;periodical&gt;&lt;full-title&gt;J. Chem. Phys&lt;/full-title&gt;&lt;/periodical&gt;&lt;pages&gt;5648-5652&lt;/pages&gt;&lt;volume&gt;98&lt;/volume&gt;&lt;number&gt;492&lt;/number&gt;&lt;dates&gt;&lt;year&gt;1993&lt;/year&gt;&lt;/dates&gt;&lt;urls&gt;&lt;/urls&gt;&lt;/record&gt;&lt;/Cite&gt;&lt;/EndNote&gt;</w:instrText>
        </w:r>
        <w:r w:rsidR="00C15E06">
          <w:fldChar w:fldCharType="separate"/>
        </w:r>
        <w:r w:rsidR="009F27CE" w:rsidRPr="009F27CE">
          <w:rPr>
            <w:noProof/>
            <w:vertAlign w:val="superscript"/>
          </w:rPr>
          <w:t>36, 37</w:t>
        </w:r>
        <w:r w:rsidR="00C15E06">
          <w:fldChar w:fldCharType="end"/>
        </w:r>
        <w:r w:rsidR="00225507">
          <w:t>/LACVP**</w:t>
        </w:r>
        <w:r w:rsidR="00C15E06">
          <w:fldChar w:fldCharType="begin"/>
        </w:r>
        <w:r w:rsidR="009F27CE">
          <w:instrText xml:space="preserve"> ADDIN EN.CITE &lt;EndNote&gt;&lt;Cite&gt;&lt;Author&gt;Hay&lt;/Author&gt;&lt;Year&gt;1985&lt;/Year&gt;&lt;RecNum&gt;37&lt;/RecNum&gt;&lt;DisplayText&gt;&lt;style face="superscript"&gt;38, 39&lt;/style&gt;&lt;/DisplayText&gt;&lt;record&gt;&lt;rec-number&gt;37&lt;/rec-number&gt;&lt;foreign-keys&gt;&lt;key app="EN" db-id="vvsf2fe2lxfw5ae9st75zsxrd9xxwrvztp0x" timestamp="1648100159"&gt;37&lt;/key&gt;&lt;/foreign-keys&gt;&lt;ref-type name="Journal Article"&gt;17&lt;/ref-type&gt;&lt;contributors&gt;&lt;authors&gt;&lt;author&gt;P. Jeffrey Hay&lt;/author&gt;&lt;author&gt;Willard R. Wadt&lt;/author&gt;&lt;/authors&gt;&lt;/contributors&gt;&lt;titles&gt;&lt;title&gt;Ab initio effective core potentials for molecular calculations. Potentials for the transition metal atoms Sc to Hg&lt;/title&gt;&lt;secondary-title&gt;The Journal of Chemical Physics&lt;/secondary-title&gt;&lt;/titles&gt;&lt;periodical&gt;&lt;full-title&gt;The Journal of Chemical Physics&lt;/full-title&gt;&lt;/periodical&gt;&lt;pages&gt;270-283&lt;/pages&gt;&lt;volume&gt;82&lt;/volume&gt;&lt;number&gt;1&lt;/number&gt;&lt;dates&gt;&lt;year&gt;1985&lt;/year&gt;&lt;/dates&gt;&lt;urls&gt;&lt;related-urls&gt;&lt;url&gt;https://aip.scitation.org/doi/abs/10.1063/1.448799&lt;/url&gt;&lt;/related-urls&gt;&lt;/urls&gt;&lt;electronic-resource-num&gt;10.1063/1.448799&lt;/electronic-resource-num&gt;&lt;/record&gt;&lt;/Cite&gt;&lt;Cite&gt;&lt;Author&gt;Francl&lt;/Author&gt;&lt;Year&gt;1982&lt;/Year&gt;&lt;RecNum&gt;15&lt;/RecNum&gt;&lt;record&gt;&lt;rec-number&gt;15&lt;/rec-number&gt;&lt;foreign-keys&gt;&lt;key app="EN" db-id="vvsf2fe2lxfw5ae9st75zsxrd9xxwrvztp0x" timestamp="1646494865"&gt;15&lt;/key&gt;&lt;/foreign-keys&gt;&lt;ref-type name="Journal Article"&gt;17&lt;/ref-type&gt;&lt;contributors&gt;&lt;authors&gt;&lt;author&gt;Francl, Michelle M&lt;/author&gt;&lt;author&gt;Pietro, William J&lt;/author&gt;&lt;author&gt;Hehre, Warren J&lt;/author&gt;&lt;author&gt;Binkley, J Stephen&lt;/author&gt;&lt;author&gt;Gordon, Mark S&lt;/author&gt;&lt;author&gt;DeFrees, Douglas J&lt;/author&gt;&lt;author&gt;Pople, John A&lt;/author&gt;&lt;/authors&gt;&lt;/contributors&gt;&lt;titles&gt;&lt;title&gt;Self‐consistent molecular orbital methods. XXIII. A polarization‐type basis set for second‐row elements&lt;/title&gt;&lt;secondary-title&gt;The Journal of Chemical Physics&lt;/secondary-title&gt;&lt;/titles&gt;&lt;periodical&gt;&lt;full-title&gt;The Journal of Chemical Physics&lt;/full-title&gt;&lt;/periodical&gt;&lt;pages&gt;3654-3665&lt;/pages&gt;&lt;volume&gt;77&lt;/volume&gt;&lt;number&gt;7&lt;/number&gt;&lt;dates&gt;&lt;year&gt;1982&lt;/year&gt;&lt;/dates&gt;&lt;isbn&gt;0021-9606&lt;/isbn&gt;&lt;urls&gt;&lt;/urls&gt;&lt;/record&gt;&lt;/Cite&gt;&lt;/EndNote&gt;</w:instrText>
        </w:r>
        <w:r w:rsidR="00C15E06">
          <w:fldChar w:fldCharType="separate"/>
        </w:r>
        <w:r w:rsidR="009F27CE" w:rsidRPr="009F27CE">
          <w:rPr>
            <w:noProof/>
            <w:vertAlign w:val="superscript"/>
          </w:rPr>
          <w:t>38, 39</w:t>
        </w:r>
        <w:r w:rsidR="00C15E06">
          <w:fldChar w:fldCharType="end"/>
        </w:r>
        <w:r w:rsidR="00225507">
          <w:t xml:space="preserve"> level of theory in the gas phase.  Default integration grids and geometry convergence criteria were utilized.  </w:t>
        </w:r>
        <w:r w:rsidR="0005158B">
          <w:t xml:space="preserve">Reaction complexes and intermediates were confirmed as adjoining minima through intrinsic reaction coordinate calculations.  </w:t>
        </w:r>
        <w:r w:rsidR="00225507">
          <w:t xml:space="preserve">Equilibrium geometries </w:t>
        </w:r>
        <w:r w:rsidR="003A6DDB">
          <w:t xml:space="preserve">for the reaction complex and first intermediate </w:t>
        </w:r>
        <w:r w:rsidR="00225507">
          <w:t>were confirmed as minima by the absence of imaginary frequencies, and transition state structures were verified to have a singular imaginary frequency corresponding to the C–O bond formation vibration.  Hirshfeld</w:t>
        </w:r>
        <w:r w:rsidR="00C15E06">
          <w:fldChar w:fldCharType="begin"/>
        </w:r>
        <w:r w:rsidR="00C15E06">
          <w:instrText xml:space="preserve"> ADDIN EN.CITE &lt;EndNote&gt;&lt;Cite&gt;&lt;Author&gt;Hirshfeld&lt;/Author&gt;&lt;Year&gt;1977&lt;/Year&gt;&lt;RecNum&gt;20&lt;/RecNum&gt;&lt;DisplayText&gt;&lt;style face="superscript"&gt;26&lt;/style&gt;&lt;/DisplayText&gt;&lt;record&gt;&lt;rec-number&gt;20&lt;/rec-number&gt;&lt;foreign-keys&gt;&lt;key app="EN" db-id="ztt9ewtatdzzaoe0avp5tvf3dtsa5dwtr2pe" timestamp="1648097615"&gt;20&lt;/key&gt;&lt;/foreign-keys&gt;&lt;ref-type name="Journal Article"&gt;17&lt;/ref-type&gt;&lt;contributors&gt;&lt;authors&gt;&lt;author&gt;Hirshfeld, F. L.&lt;/author&gt;&lt;/authors&gt;&lt;/contributors&gt;&lt;titles&gt;&lt;title&gt;Bonded-atom fragments for describing molecular charge densities&lt;/title&gt;&lt;secondary-title&gt;Theoretica chimica acta&lt;/secondary-title&gt;&lt;/titles&gt;&lt;pages&gt;129-138&lt;/pages&gt;&lt;volume&gt;44&lt;/volume&gt;&lt;number&gt;2&lt;/number&gt;&lt;dates&gt;&lt;year&gt;1977&lt;/year&gt;&lt;pub-dates&gt;&lt;date&gt;1977/06/01&lt;/date&gt;&lt;/pub-dates&gt;&lt;/dates&gt;&lt;isbn&gt;1432-2234&lt;/isbn&gt;&lt;urls&gt;&lt;related-urls&gt;&lt;url&gt;https://doi.org/10.1007/BF00549096&lt;/url&gt;&lt;/related-urls&gt;&lt;/urls&gt;&lt;electronic-resource-num&gt;10.1007/BF00549096&lt;/electronic-resource-num&gt;&lt;/record&gt;&lt;/Cite&gt;&lt;/EndNote&gt;</w:instrText>
        </w:r>
        <w:r w:rsidR="00C15E06">
          <w:fldChar w:fldCharType="separate"/>
        </w:r>
        <w:r w:rsidR="00C15E06" w:rsidRPr="00C15E06">
          <w:rPr>
            <w:noProof/>
            <w:vertAlign w:val="superscript"/>
          </w:rPr>
          <w:t>26</w:t>
        </w:r>
        <w:r w:rsidR="00C15E06">
          <w:fldChar w:fldCharType="end"/>
        </w:r>
        <w:r w:rsidR="00225507">
          <w:t xml:space="preserve"> charges were computed within Gaussian and summed over the substrate fragment.</w:t>
        </w:r>
      </w:ins>
    </w:p>
    <w:p w14:paraId="3A8D137C" w14:textId="2480EC12" w:rsidR="00E92BB6" w:rsidRDefault="00E92BB6" w:rsidP="00772D16">
      <w:pPr>
        <w:pStyle w:val="TAMainText"/>
        <w:rPr>
          <w:ins w:id="66" w:author="Phillip Gingrich" w:date="2022-03-24T13:03:00Z"/>
        </w:rPr>
      </w:pPr>
      <w:ins w:id="67" w:author="Phillip Gingrich" w:date="2022-03-24T13:03:00Z">
        <w:r>
          <w:t>Similarly, zero-point corrected potential energy barriers on the quartet surface for the initial C–O bond formation event for the compounds in Figure 9 were computed using DFT.  These were calculated at the B3LYP/</w:t>
        </w:r>
        <w:r w:rsidRPr="00A07D31">
          <w:t>Wachters+f</w:t>
        </w:r>
        <w:r w:rsidR="00BD6859">
          <w:fldChar w:fldCharType="begin"/>
        </w:r>
        <w:r w:rsidR="009F27CE">
          <w:instrText xml:space="preserve"> ADDIN EN.CITE &lt;EndNote&gt;&lt;Cite&gt;&lt;Author&gt;Hay&lt;/Author&gt;&lt;Year&gt;1977&lt;/Year&gt;&lt;RecNum&gt;39&lt;/RecNum&gt;&lt;DisplayText&gt;&lt;style face="superscript"&gt;40&lt;/style&gt;&lt;/DisplayText&gt;&lt;record&gt;&lt;rec-number&gt;39&lt;/rec-number&gt;&lt;foreign-keys&gt;&lt;key app="EN" db-id="vvsf2fe2lxfw5ae9st75zsxrd9xxwrvztp0x" timestamp="1648100397"&gt;39&lt;/key&gt;&lt;/foreign-keys&gt;&lt;ref-type name="Journal Article"&gt;17&lt;/ref-type&gt;&lt;contributors&gt;&lt;authors&gt;&lt;author&gt;P. Jeffrey Hay&lt;/author&gt;&lt;/authors&gt;&lt;/contributors&gt;&lt;titles&gt;&lt;title&gt;Gaussian basis sets for molecular calculations. The representation of 3d orbitals in transition‐metal atoms&lt;/title&gt;&lt;secondary-title&gt;The Journal of Chemical Physics&lt;/secondary-title&gt;&lt;/titles&gt;&lt;periodical&gt;&lt;full-title&gt;The Journal of Chemical Physics&lt;/full-title&gt;&lt;/periodical&gt;&lt;pages&gt;4377-4384&lt;/pages&gt;&lt;volume&gt;66&lt;/volume&gt;&lt;number&gt;10&lt;/number&gt;&lt;dates&gt;&lt;year&gt;1977&lt;/year&gt;&lt;/dates&gt;&lt;urls&gt;&lt;related-urls&gt;&lt;url&gt;https://aip.scitation.org/doi/abs/10.1063/1.433731&lt;/url&gt;&lt;/related-urls&gt;&lt;/urls&gt;&lt;electronic-resource-num&gt;10.1063/1.433731&lt;/electronic-resource-num&gt;&lt;/record&gt;&lt;/Cite&gt;&lt;/EndNote&gt;</w:instrText>
        </w:r>
        <w:r w:rsidR="00BD6859">
          <w:fldChar w:fldCharType="separate"/>
        </w:r>
        <w:r w:rsidR="009F27CE" w:rsidRPr="009F27CE">
          <w:rPr>
            <w:noProof/>
            <w:vertAlign w:val="superscript"/>
          </w:rPr>
          <w:t>40</w:t>
        </w:r>
        <w:r w:rsidR="00BD6859">
          <w:fldChar w:fldCharType="end"/>
        </w:r>
        <w:r>
          <w:t xml:space="preserve"> (Fe)/TZVP</w:t>
        </w:r>
        <w:r w:rsidR="00BD6859">
          <w:fldChar w:fldCharType="begin"/>
        </w:r>
        <w:r w:rsidR="009F27CE">
          <w:instrText xml:space="preserve"> ADDIN EN.CITE &lt;EndNote&gt;&lt;Cite&gt;&lt;Author&gt;Schäfer&lt;/Author&gt;&lt;Year&gt;1994&lt;/Year&gt;&lt;RecNum&gt;38&lt;/RecNum&gt;&lt;DisplayText&gt;&lt;style face="superscript"&gt;41&lt;/style&gt;&lt;/DisplayText&gt;&lt;record&gt;&lt;rec-number&gt;38&lt;/rec-number&gt;&lt;foreign-keys&gt;&lt;key app="EN" db-id="vvsf2fe2lxfw5ae9st75zsxrd9xxwrvztp0x" timestamp="1648100262"&gt;38&lt;/key&gt;&lt;/foreign-keys&gt;&lt;ref-type name="Journal Article"&gt;17&lt;/ref-type&gt;&lt;contributors&gt;&lt;authors&gt;&lt;author&gt;Ansgar Schäfer&lt;/author&gt;&lt;author&gt;Christian Huber&lt;/author&gt;&lt;author&gt;Reinhart Ahlrichs&lt;/author&gt;&lt;/authors&gt;&lt;/contributors&gt;&lt;titles&gt;&lt;title&gt;Fully optimized contracted Gaussian basis sets of triple zeta valence quality for atoms Li to Kr&lt;/title&gt;&lt;secondary-title&gt;The Journal of Chemical Physics&lt;/secondary-title&gt;&lt;/titles&gt;&lt;periodical&gt;&lt;full-title&gt;The Journal of Chemical Physics&lt;/full-title&gt;&lt;/periodical&gt;&lt;pages&gt;5829-5835&lt;/pages&gt;&lt;volume&gt;100&lt;/volume&gt;&lt;number&gt;8&lt;/number&gt;&lt;dates&gt;&lt;year&gt;1994&lt;/year&gt;&lt;/dates&gt;&lt;urls&gt;&lt;related-urls&gt;&lt;url&gt;https://aip.scitation.org/doi/abs/10.1063/1.467146&lt;/url&gt;&lt;/related-urls&gt;&lt;/urls&gt;&lt;electronic-resource-num&gt;10.1063/1.467146&lt;/electronic-resource-num&gt;&lt;/record&gt;&lt;/Cite&gt;&lt;/EndNote&gt;</w:instrText>
        </w:r>
        <w:r w:rsidR="00BD6859">
          <w:fldChar w:fldCharType="separate"/>
        </w:r>
        <w:r w:rsidR="009F27CE" w:rsidRPr="009F27CE">
          <w:rPr>
            <w:noProof/>
            <w:vertAlign w:val="superscript"/>
          </w:rPr>
          <w:t>41</w:t>
        </w:r>
        <w:r w:rsidR="00BD6859">
          <w:fldChar w:fldCharType="end"/>
        </w:r>
        <w:r>
          <w:t xml:space="preserve">//B3LYP/LACVP** level of theory, with barrier values taken relative to the separated substrate and Compound </w:t>
        </w:r>
        <w:r w:rsidR="00E86976">
          <w:t>1</w:t>
        </w:r>
        <w:r>
          <w:t xml:space="preserve"> model.  Subsequently, our MLR models using GFN2-xTB and GFN2-xTB//GFN-FF derived descriptors were validated using these DFT-computed barriers.</w:t>
        </w:r>
      </w:ins>
    </w:p>
    <w:p w14:paraId="534E7F63" w14:textId="0B864EE3" w:rsidR="00CC101E" w:rsidRDefault="00CC101E" w:rsidP="00772D16">
      <w:pPr>
        <w:pStyle w:val="TAMainText"/>
      </w:pPr>
      <w:r>
        <w:t xml:space="preserve">All </w:t>
      </w:r>
      <w:r w:rsidR="00225507">
        <w:t xml:space="preserve">semi-empirical </w:t>
      </w:r>
      <w:r>
        <w:t>calculations were performed on a personal workstation equipped with an Intel Core i7-4790 and 16 GB of RAM</w:t>
      </w:r>
      <w:r w:rsidR="000E2A85">
        <w:t>, highlighting the affordability of the methods herein.</w:t>
      </w:r>
      <w:r w:rsidR="007563EF">
        <w:t xml:space="preserve">  DFT calculations were performed on a 48 core Intel Xeon Gold</w:t>
      </w:r>
      <w:r w:rsidR="00F03B59">
        <w:t xml:space="preserve"> 6126 </w:t>
      </w:r>
      <w:ins w:id="68" w:author="Phillip Gingrich" w:date="2022-03-24T13:03:00Z">
        <w:r w:rsidR="0005158B">
          <w:t xml:space="preserve">processor </w:t>
        </w:r>
      </w:ins>
      <w:r w:rsidR="00F03B59">
        <w:t>with 128 GB of RAM.</w:t>
      </w:r>
    </w:p>
    <w:p w14:paraId="1F955903" w14:textId="672D1A79" w:rsidR="00221694" w:rsidRDefault="00221694" w:rsidP="00772D16">
      <w:pPr>
        <w:pStyle w:val="TAMainText"/>
      </w:pPr>
      <w:r>
        <w:t>Results and Discussion</w:t>
      </w:r>
    </w:p>
    <w:p w14:paraId="0ADC05DE" w14:textId="168F7086" w:rsidR="00EA7D1E" w:rsidRPr="000320D8" w:rsidRDefault="000320D8" w:rsidP="00772D16">
      <w:pPr>
        <w:pStyle w:val="TAMainText"/>
        <w:rPr>
          <w:ins w:id="69" w:author="Phillip Gingrich" w:date="2022-03-24T13:03:00Z"/>
        </w:rPr>
      </w:pPr>
      <w:r>
        <w:t xml:space="preserve">To build our data set for model generation, we </w:t>
      </w:r>
      <w:r w:rsidR="005A678E">
        <w:t>examined the difference between barriers on the doublet and quartet surfaces for our substrate panel as presented by Zhang and Liu.</w:t>
      </w:r>
      <w:del w:id="70" w:author="Phillip Gingrich" w:date="2022-03-24T13:03:00Z">
        <w:r w:rsidR="00F374D4">
          <w:fldChar w:fldCharType="begin"/>
        </w:r>
        <w:r w:rsidR="002D6A0A">
          <w:delInstrText xml:space="preserve"> ADDIN EN.CITE &lt;EndNote&gt;&lt;Cite&gt;&lt;Author&gt;Zhang&lt;/Author&gt;&lt;Year&gt;2015&lt;/Year&gt;&lt;RecNum&gt;177&lt;/RecNum&gt;&lt;DisplayText&gt;&lt;style face="superscript"&gt;11&lt;/style&gt;&lt;/DisplayText&gt;&lt;record&gt;&lt;rec-number&gt;177&lt;/rec-number&gt;&lt;foreign-keys&gt;&lt;key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delInstrText>
        </w:r>
        <w:r w:rsidR="00F374D4">
          <w:fldChar w:fldCharType="separate"/>
        </w:r>
        <w:r w:rsidR="002D6A0A" w:rsidRPr="002D6A0A">
          <w:rPr>
            <w:noProof/>
            <w:vertAlign w:val="superscript"/>
          </w:rPr>
          <w:delText>11</w:delText>
        </w:r>
        <w:r w:rsidR="00F374D4">
          <w:fldChar w:fldCharType="end"/>
        </w:r>
      </w:del>
      <w:ins w:id="71" w:author="Phillip Gingrich" w:date="2022-03-24T13:03:00Z">
        <w:r w:rsidR="00F374D4">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F374D4">
          <w:fldChar w:fldCharType="separate"/>
        </w:r>
        <w:r w:rsidR="00923F13" w:rsidRPr="00923F13">
          <w:rPr>
            <w:noProof/>
            <w:vertAlign w:val="superscript"/>
          </w:rPr>
          <w:t>12</w:t>
        </w:r>
        <w:r w:rsidR="00F374D4">
          <w:fldChar w:fldCharType="end"/>
        </w:r>
      </w:ins>
      <w:r w:rsidR="005A678E">
        <w:t xml:space="preserve"> Figure </w:t>
      </w:r>
      <w:r w:rsidR="00EC5991">
        <w:t>3</w:t>
      </w:r>
      <w:r w:rsidR="005A678E">
        <w:t xml:space="preserve"> </w:t>
      </w:r>
      <w:r w:rsidR="00CC101E">
        <w:t>provides for a visual inspection of the barrier correlation between spin surfaces. For a more rigorous comparison, we</w:t>
      </w:r>
      <w:r>
        <w:t xml:space="preserve"> performed a pair</w:t>
      </w:r>
      <w:r w:rsidR="00CC101E">
        <w:t>ed</w:t>
      </w:r>
      <w:r>
        <w:t xml:space="preserve"> </w:t>
      </w:r>
      <w:r w:rsidR="00C8572D">
        <w:t>t</w:t>
      </w:r>
      <w:r>
        <w:t xml:space="preserve">-test between the zero-point corrected potential energy barriers on the doublet and quartet surfaces for all 36 substrates. </w:t>
      </w:r>
    </w:p>
    <w:p w14:paraId="4EEC673D" w14:textId="35DB85E7" w:rsidR="00EA7D1E" w:rsidRDefault="00762ED4" w:rsidP="00E8505D">
      <w:pPr>
        <w:pStyle w:val="VAFigureCaption"/>
        <w:rPr>
          <w:moveTo w:id="72" w:author="Phillip Gingrich" w:date="2022-03-24T13:03:00Z"/>
        </w:rPr>
      </w:pPr>
      <w:moveToRangeStart w:id="73" w:author="Phillip Gingrich" w:date="2022-03-24T13:03:00Z" w:name="move99019441"/>
      <w:moveTo w:id="74" w:author="Phillip Gingrich" w:date="2022-03-24T13:03:00Z">
        <w:r>
          <w:rPr>
            <w:noProof/>
          </w:rPr>
          <w:drawing>
            <wp:inline distT="0" distB="0" distL="0" distR="0" wp14:anchorId="41ACCF6D" wp14:editId="40B38D87">
              <wp:extent cx="3044825" cy="1826895"/>
              <wp:effectExtent l="0" t="0" r="3175" b="1905"/>
              <wp:docPr id="1" name="Chart 1">
                <a:extLst xmlns:a="http://schemas.openxmlformats.org/drawingml/2006/main">
                  <a:ext uri="{FF2B5EF4-FFF2-40B4-BE49-F238E27FC236}">
                    <a16:creationId xmlns:a16="http://schemas.microsoft.com/office/drawing/2014/main" id="{AB1DFF7F-2481-465C-99B3-9CAEDFD123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moveTo>
    </w:p>
    <w:p w14:paraId="5E418193" w14:textId="05D1C774" w:rsidR="00EA7D1E" w:rsidRDefault="00EA7D1E" w:rsidP="00E8505D">
      <w:pPr>
        <w:pStyle w:val="VAFigureCaption"/>
        <w:rPr>
          <w:ins w:id="75" w:author="Phillip Gingrich" w:date="2022-03-24T13:03:00Z"/>
        </w:rPr>
      </w:pPr>
      <w:moveTo w:id="76" w:author="Phillip Gingrich" w:date="2022-03-24T13:03:00Z">
        <w:r w:rsidRPr="00BE533F">
          <w:t>F</w:t>
        </w:r>
        <w:r>
          <w:t xml:space="preserve">igure </w:t>
        </w:r>
        <w:r w:rsidR="00DA65E6">
          <w:t xml:space="preserve">3 </w:t>
        </w:r>
        <w:r w:rsidR="00776126">
          <w:t xml:space="preserve">Correlation between zero-point corrected potential energy barriers on the doublet and quartet surfaces.  </w:t>
        </w:r>
      </w:moveTo>
      <w:moveToRangeEnd w:id="73"/>
      <w:ins w:id="77" w:author="Phillip Gingrich" w:date="2022-03-24T13:03:00Z">
        <w:r w:rsidR="00776126">
          <w:t>Barriers were computed at B3LYP/</w:t>
        </w:r>
        <w:r w:rsidR="00A07D31" w:rsidRPr="00A07D31">
          <w:t>Wachters+f</w:t>
        </w:r>
        <w:r w:rsidR="00825F07">
          <w:t xml:space="preserve"> (Fe)/TZVP</w:t>
        </w:r>
        <w:r w:rsidR="00A07D31">
          <w:t>//B3LYP/</w:t>
        </w:r>
        <w:r w:rsidR="00825F07">
          <w:t>LACVP**</w:t>
        </w:r>
        <w:r w:rsidR="00A07D31">
          <w:t xml:space="preserve"> for both spin states.  Data reused from Zhang and Liu.</w:t>
        </w:r>
        <w:r w:rsidR="006C533C">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6C533C">
          <w:fldChar w:fldCharType="separate"/>
        </w:r>
        <w:r w:rsidR="00923F13" w:rsidRPr="00923F13">
          <w:rPr>
            <w:noProof/>
            <w:vertAlign w:val="superscript"/>
          </w:rPr>
          <w:t>12</w:t>
        </w:r>
        <w:r w:rsidR="006C533C">
          <w:fldChar w:fldCharType="end"/>
        </w:r>
      </w:ins>
    </w:p>
    <w:p w14:paraId="73242167" w14:textId="17DC7769" w:rsidR="00E92BB6" w:rsidRDefault="00E92BB6" w:rsidP="00772D16">
      <w:pPr>
        <w:pStyle w:val="TAMainText"/>
      </w:pPr>
      <w:r>
        <w:t>While no significant difference could be found (</w:t>
      </w:r>
      <w:r>
        <w:rPr>
          <w:i/>
          <w:iCs/>
        </w:rPr>
        <w:t>p</w:t>
      </w:r>
      <w:r>
        <w:t xml:space="preserve">=0.095), the quartet surface gave an average barrier 0.36 kcal/mol lower than that on the doublet surface. For that reason, we used the quartet surface zero-point </w:t>
      </w:r>
      <w:del w:id="78" w:author="Phillip Gingrich" w:date="2022-03-24T13:03:00Z">
        <w:r w:rsidR="000F417D">
          <w:delText xml:space="preserve">energy </w:delText>
        </w:r>
      </w:del>
      <w:r>
        <w:t>corrected potential energy barriers presented by Zhang and Liu as our “true” values.</w:t>
      </w:r>
    </w:p>
    <w:p w14:paraId="7FDDA97E" w14:textId="77777777" w:rsidR="00EA7D1E" w:rsidRDefault="00762ED4" w:rsidP="00E8505D">
      <w:pPr>
        <w:pStyle w:val="VAFigureCaption"/>
        <w:rPr>
          <w:moveFrom w:id="79" w:author="Phillip Gingrich" w:date="2022-03-24T13:03:00Z"/>
        </w:rPr>
      </w:pPr>
      <w:moveFromRangeStart w:id="80" w:author="Phillip Gingrich" w:date="2022-03-24T13:03:00Z" w:name="move99019441"/>
      <w:moveFrom w:id="81" w:author="Phillip Gingrich" w:date="2022-03-24T13:03:00Z">
        <w:r>
          <w:rPr>
            <w:noProof/>
          </w:rPr>
          <w:drawing>
            <wp:inline distT="0" distB="0" distL="0" distR="0" wp14:anchorId="5357B26E" wp14:editId="6664F59C">
              <wp:extent cx="3044825" cy="1826895"/>
              <wp:effectExtent l="0" t="0" r="3175" b="1905"/>
              <wp:docPr id="3" name="Chart 3">
                <a:extLst xmlns:a="http://schemas.openxmlformats.org/drawingml/2006/main">
                  <a:ext uri="{FF2B5EF4-FFF2-40B4-BE49-F238E27FC236}">
                    <a16:creationId xmlns:a16="http://schemas.microsoft.com/office/drawing/2014/main" id="{AB1DFF7F-2481-465C-99B3-9CAEDFD123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moveFrom>
    </w:p>
    <w:p w14:paraId="4A2F3EBC" w14:textId="77777777" w:rsidR="00EA7D1E" w:rsidRDefault="00EA7D1E" w:rsidP="00E8505D">
      <w:pPr>
        <w:pStyle w:val="VAFigureCaption"/>
        <w:rPr>
          <w:del w:id="82" w:author="Phillip Gingrich" w:date="2022-03-24T13:03:00Z"/>
        </w:rPr>
      </w:pPr>
      <w:moveFrom w:id="83" w:author="Phillip Gingrich" w:date="2022-03-24T13:03:00Z">
        <w:r w:rsidRPr="00BE533F">
          <w:t>F</w:t>
        </w:r>
        <w:r>
          <w:t xml:space="preserve">igure </w:t>
        </w:r>
        <w:r w:rsidR="00DA65E6">
          <w:t xml:space="preserve">3 </w:t>
        </w:r>
        <w:r w:rsidR="00776126">
          <w:t xml:space="preserve">Correlation between zero-point corrected potential energy barriers on the doublet and quartet surfaces.  </w:t>
        </w:r>
      </w:moveFrom>
      <w:moveFromRangeEnd w:id="80"/>
      <w:del w:id="84" w:author="Phillip Gingrich" w:date="2022-03-24T13:03:00Z">
        <w:r w:rsidR="00776126">
          <w:delText>Barriers were computed at B3LYP/</w:delText>
        </w:r>
        <w:r w:rsidR="00A07D31">
          <w:delText>TZVP (</w:delText>
        </w:r>
        <w:r w:rsidR="00A07D31" w:rsidRPr="00A07D31">
          <w:delText xml:space="preserve">Wachters+f </w:delText>
        </w:r>
        <w:r w:rsidR="00A07D31">
          <w:delText>for Fe</w:delText>
        </w:r>
        <w:r w:rsidR="00D05C3A">
          <w:delText>)</w:delText>
        </w:r>
        <w:r w:rsidR="00A07D31">
          <w:delText>//B3LYP/6-31G(d,p) (LANL2DZ for Fe) for both spin states.  Data reused from Zhang and Liu.</w:delText>
        </w:r>
        <w:r w:rsidR="006C533C">
          <w:fldChar w:fldCharType="begin"/>
        </w:r>
        <w:r w:rsidR="002D6A0A">
          <w:delInstrText xml:space="preserve"> ADDIN EN.CITE &lt;EndNote&gt;&lt;Cite&gt;&lt;Author&gt;Zhang&lt;/Author&gt;&lt;Year&gt;2015&lt;/Year&gt;&lt;RecNum&gt;177&lt;/RecNum&gt;&lt;DisplayText&gt;&lt;style face="superscript"&gt;11&lt;/style&gt;&lt;/DisplayText&gt;&lt;record&gt;&lt;rec-number&gt;177&lt;/rec-number&gt;&lt;foreign-keys&gt;&lt;key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delInstrText>
        </w:r>
        <w:r w:rsidR="006C533C">
          <w:fldChar w:fldCharType="separate"/>
        </w:r>
        <w:r w:rsidR="002D6A0A" w:rsidRPr="002D6A0A">
          <w:rPr>
            <w:noProof/>
            <w:vertAlign w:val="superscript"/>
          </w:rPr>
          <w:delText>11</w:delText>
        </w:r>
        <w:r w:rsidR="006C533C">
          <w:fldChar w:fldCharType="end"/>
        </w:r>
      </w:del>
    </w:p>
    <w:p w14:paraId="6D6D04C9" w14:textId="11867CB4" w:rsidR="00ED1923" w:rsidRDefault="00ED1923" w:rsidP="00772D16">
      <w:pPr>
        <w:pStyle w:val="TAMainText"/>
      </w:pPr>
      <w:r>
        <w:t xml:space="preserve">As previously mentioned, the </w:t>
      </w:r>
      <w:r>
        <w:rPr>
          <w:rFonts w:ascii="Cambria" w:hAnsi="Cambria"/>
        </w:rPr>
        <w:t>π</w:t>
      </w:r>
      <w:r>
        <w:t xml:space="preserve">-type molecular orbital across an alkene of interest may not </w:t>
      </w:r>
      <w:r w:rsidR="00C20075">
        <w:t xml:space="preserve">always </w:t>
      </w:r>
      <w:r>
        <w:t xml:space="preserve">be the HOMO associated with the calculation of the IP. To add localization information, we </w:t>
      </w:r>
      <w:r w:rsidR="00C20075">
        <w:t>examined</w:t>
      </w:r>
      <w:r>
        <w:t xml:space="preserve"> atom-centered descriptors that could be incorporated into either a single or multivariate regression model for barrier prediction. </w:t>
      </w:r>
    </w:p>
    <w:p w14:paraId="3442D9A5" w14:textId="6F6AC706" w:rsidR="000F71FF" w:rsidRDefault="00ED1923" w:rsidP="00772D16">
      <w:pPr>
        <w:pStyle w:val="TAMainText"/>
      </w:pPr>
      <w:r>
        <w:t>As it is widely held that alkene epoxidation occurs by a stepwise radical mechanism, a measure of radical character could provide a useful descriptor.</w:t>
      </w:r>
      <w:r>
        <w:fldChar w:fldCharType="begin"/>
      </w:r>
      <w:r>
        <w:instrText xml:space="preserve"> ADDIN EN.CITE &lt;EndNote&gt;&lt;Cite&gt;&lt;Author&gt;Meunier&lt;/Author&gt;&lt;Year&gt;2004&lt;/Year&gt;&lt;RecNum&gt;174&lt;/RecNum&gt;&lt;DisplayText&gt;&lt;style face="superscript"&gt;1&lt;/style&gt;&lt;/DisplayText&gt;&lt;record&gt;&lt;rec-number&gt;174&lt;/rec-number&gt;&lt;foreign-keys&gt;&lt;key app="EN" db-id="pesawtpsv9vev0exef3xzwfkedpxvfz22awe" timestamp="1622782624"&gt;174&lt;/key&gt;&lt;/foreign-keys&gt;&lt;ref-type name="Journal Article"&gt;17&lt;/ref-type&gt;&lt;contributors&gt;&lt;authors&gt;&lt;author&gt;Meunier, Bernard&lt;/author&gt;&lt;author&gt;de Visser, Samuël P.&lt;/author&gt;&lt;author&gt;Shaik, Sason&lt;/author&gt;&lt;/authors&gt;&lt;/contributors&gt;&lt;titles&gt;&lt;title&gt;Mechanism of Oxidation Reactions Catalyzed by Cytochrome P450 Enzymes&lt;/title&gt;&lt;secondary-title&gt;Chemical Reviews&lt;/secondary-title&gt;&lt;/titles&gt;&lt;periodical&gt;&lt;full-title&gt;Chemical reviews&lt;/full-title&gt;&lt;/periodical&gt;&lt;pages&gt;3947-3980&lt;/pages&gt;&lt;volume&gt;104&lt;/volume&gt;&lt;number&gt;9&lt;/number&gt;&lt;dates&gt;&lt;year&gt;2004&lt;/year&gt;&lt;pub-dates&gt;&lt;date&gt;2004/09/01&lt;/date&gt;&lt;/pub-dates&gt;&lt;/dates&gt;&lt;publisher&gt;American Chemical Society&lt;/publisher&gt;&lt;isbn&gt;0009-2665&lt;/isbn&gt;&lt;urls&gt;&lt;related-urls&gt;&lt;url&gt;https://doi.org/10.1021/cr020443g&lt;/url&gt;&lt;/related-urls&gt;&lt;/urls&gt;&lt;electronic-resource-num&gt;10.1021/cr020443g&lt;/electronic-resource-num&gt;&lt;/record&gt;&lt;/Cite&gt;&lt;/EndNote&gt;</w:instrText>
      </w:r>
      <w:r>
        <w:fldChar w:fldCharType="separate"/>
      </w:r>
      <w:r w:rsidRPr="00451B14">
        <w:rPr>
          <w:noProof/>
          <w:vertAlign w:val="superscript"/>
        </w:rPr>
        <w:t>1</w:t>
      </w:r>
      <w:r>
        <w:fldChar w:fldCharType="end"/>
      </w:r>
      <w:r>
        <w:t xml:space="preserve"> One such descriptor is the FOD.</w:t>
      </w:r>
      <w:r w:rsidR="000F71FF">
        <w:t xml:space="preserve"> As described by Bauer and co-workers, FOD is useful to identify statically correlated and chemically reactive (what the authors called “hot”) electrons.</w:t>
      </w:r>
      <w:del w:id="85" w:author="Phillip Gingrich" w:date="2022-03-24T13:03:00Z">
        <w:r w:rsidR="000F71FF">
          <w:fldChar w:fldCharType="begin"/>
        </w:r>
        <w:r w:rsidR="002D6A0A">
          <w:delInstrText xml:space="preserve"> ADDIN EN.CITE &lt;EndNote&gt;&lt;Cite&gt;&lt;Author&gt;Bauer&lt;/Author&gt;&lt;Year&gt;2017&lt;/Year&gt;&lt;RecNum&gt;214&lt;/RecNum&gt;&lt;DisplayText&gt;&lt;style face="superscript"&gt;12&lt;/style&gt;&lt;/DisplayText&gt;&lt;record&gt;&lt;rec-number&gt;214&lt;/rec-number&gt;&lt;foreign-keys&gt;&lt;key app="EN" db-id="pesawtpsv9vev0exef3xzwfkedpxvfz22awe" timestamp="1632500175"&gt;214&lt;/key&gt;&lt;/foreign-keys&gt;&lt;ref-type name="Journal Article"&gt;17&lt;/ref-type&gt;&lt;contributors&gt;&lt;authors&gt;&lt;author&gt;Bauer, Christoph Alexander&lt;/author&gt;&lt;author&gt;Hansen, Andreas&lt;/author&gt;&lt;author&gt;Grimme, Stefan&lt;/author&gt;&lt;/authors&gt;&lt;/contributors&gt;&lt;titles&gt;&lt;title&gt;The Fractional Occupation Number Weighted Density as a Versatile Analysis Tool for Molecules with a Complicated Electronic Structure&lt;/title&gt;&lt;secondary-title&gt;Chemistry – A European Journal&lt;/secondary-title&gt;&lt;/titles&gt;&lt;periodical&gt;&lt;full-title&gt;Chemistry – A European Journal&lt;/full-title&gt;&lt;/periodical&gt;&lt;pages&gt;6150-6164&lt;/pages&gt;&lt;volume&gt;23&lt;/volume&gt;&lt;number&gt;25&lt;/number&gt;&lt;dates&gt;&lt;year&gt;2017&lt;/year&gt;&lt;/dates&gt;&lt;isbn&gt;0947-6539&lt;/isbn&gt;&lt;urls&gt;&lt;related-urls&gt;&lt;url&gt;https://chemistry-europe.onlinelibrary.wiley.com/doi/abs/10.1002/chem.201604682&lt;/url&gt;&lt;/related-urls&gt;&lt;/urls&gt;&lt;electronic-resource-num&gt;https://doi.org/10.1002/chem.201604682&lt;/electronic-resource-num&gt;&lt;/record&gt;&lt;/Cite&gt;&lt;/EndNote&gt;</w:delInstrText>
        </w:r>
        <w:r w:rsidR="000F71FF">
          <w:fldChar w:fldCharType="separate"/>
        </w:r>
        <w:r w:rsidR="002D6A0A" w:rsidRPr="002D6A0A">
          <w:rPr>
            <w:noProof/>
            <w:vertAlign w:val="superscript"/>
          </w:rPr>
          <w:delText>12</w:delText>
        </w:r>
        <w:r w:rsidR="000F71FF">
          <w:fldChar w:fldCharType="end"/>
        </w:r>
      </w:del>
      <w:ins w:id="86" w:author="Phillip Gingrich" w:date="2022-03-24T13:03:00Z">
        <w:r w:rsidR="000F71FF">
          <w:fldChar w:fldCharType="begin"/>
        </w:r>
        <w:r w:rsidR="00923F13">
          <w:instrText xml:space="preserve"> ADDIN EN.CITE &lt;EndNote&gt;&lt;Cite&gt;&lt;Author&gt;Bauer&lt;/Author&gt;&lt;Year&gt;2017&lt;/Year&gt;&lt;RecNum&gt;214&lt;/RecNum&gt;&lt;DisplayText&gt;&lt;style face="superscript"&gt;13&lt;/style&gt;&lt;/DisplayText&gt;&lt;record&gt;&lt;rec-number&gt;214&lt;/rec-number&gt;&lt;foreign-keys&gt;&lt;key app="EN" db-id="pesawtpsv9vev0exef3xzwfkedpxvfz22awe" timestamp="1632500175"&gt;214&lt;/key&gt;&lt;/foreign-keys&gt;&lt;ref-type name="Journal Article"&gt;17&lt;/ref-type&gt;&lt;contributors&gt;&lt;authors&gt;&lt;author&gt;Bauer, Christoph Alexander&lt;/author&gt;&lt;author&gt;Hansen, Andreas&lt;/author&gt;&lt;author&gt;Grimme, Stefan&lt;/author&gt;&lt;/authors&gt;&lt;/contributors&gt;&lt;titles&gt;&lt;title&gt;The Fractional Occupation Number Weighted Density as a Versatile Analysis Tool for Molecules with a Complicated Electronic Structure&lt;/title&gt;&lt;secondary-title&gt;Chemistry – A European Journal&lt;/secondary-title&gt;&lt;/titles&gt;&lt;periodical&gt;&lt;full-title&gt;Chemistry – A European Journal&lt;/full-title&gt;&lt;/periodical&gt;&lt;pages&gt;6150-6164&lt;/pages&gt;&lt;volume&gt;23&lt;/volume&gt;&lt;number&gt;25&lt;/number&gt;&lt;dates&gt;&lt;year&gt;2017&lt;/year&gt;&lt;/dates&gt;&lt;isbn&gt;0947-6539&lt;/isbn&gt;&lt;urls&gt;&lt;related-urls&gt;&lt;url&gt;https://chemistry-europe.onlinelibrary.wiley.com/doi/abs/10.1002/chem.201604682&lt;/url&gt;&lt;/related-urls&gt;&lt;/urls&gt;&lt;electronic-resource-num&gt;https://doi.org/10.1002/chem.201604682&lt;/electronic-resource-num&gt;&lt;/record&gt;&lt;/Cite&gt;&lt;/EndNote&gt;</w:instrText>
        </w:r>
        <w:r w:rsidR="000F71FF">
          <w:fldChar w:fldCharType="separate"/>
        </w:r>
        <w:r w:rsidR="00923F13" w:rsidRPr="00923F13">
          <w:rPr>
            <w:noProof/>
            <w:vertAlign w:val="superscript"/>
          </w:rPr>
          <w:t>13</w:t>
        </w:r>
        <w:r w:rsidR="000F71FF">
          <w:fldChar w:fldCharType="end"/>
        </w:r>
      </w:ins>
      <w:r w:rsidR="000F71FF">
        <w:t xml:space="preserve"> For our panel of substrates, we computed the FOD </w:t>
      </w:r>
      <w:ins w:id="87" w:author="Phillip Gingrich" w:date="2022-03-24T13:03:00Z">
        <w:r w:rsidR="00E92BB6">
          <w:t>at the sp</w:t>
        </w:r>
        <w:r w:rsidR="00E92BB6" w:rsidRPr="00E92BB6">
          <w:rPr>
            <w:vertAlign w:val="superscript"/>
          </w:rPr>
          <w:t>2</w:t>
        </w:r>
        <w:r w:rsidR="00E92BB6">
          <w:t xml:space="preserve"> carbon involved initially in C–O bond formation </w:t>
        </w:r>
      </w:ins>
      <w:r w:rsidR="000F71FF">
        <w:t xml:space="preserve">using Grimme’s </w:t>
      </w:r>
      <w:r w:rsidR="00C20075">
        <w:t>GFN family of</w:t>
      </w:r>
      <w:r w:rsidR="000F71FF">
        <w:t xml:space="preserve"> method</w:t>
      </w:r>
      <w:r w:rsidR="00C20075">
        <w:t>s</w:t>
      </w:r>
      <w:r w:rsidR="000F71FF">
        <w:t xml:space="preserve">. Figure </w:t>
      </w:r>
      <w:r w:rsidR="00EC5991">
        <w:t>4</w:t>
      </w:r>
      <w:r w:rsidR="000F71FF">
        <w:t xml:space="preserve"> shows the univariate correlation between DFT-computed epoxidation barriers and the FOD on the alkene carbon involved in C–O bond formation</w:t>
      </w:r>
      <w:r w:rsidR="00C20075">
        <w:t xml:space="preserve"> at the GFN2-xTB level of theory</w:t>
      </w:r>
      <w:r w:rsidR="000F71FF">
        <w:t>.</w:t>
      </w:r>
    </w:p>
    <w:p w14:paraId="03A46257" w14:textId="77777777" w:rsidR="000F71FF" w:rsidRDefault="000F71FF" w:rsidP="003846AC">
      <w:pPr>
        <w:pStyle w:val="VAFigureCaption"/>
      </w:pPr>
      <w:r>
        <w:rPr>
          <w:noProof/>
        </w:rPr>
        <w:drawing>
          <wp:inline distT="0" distB="0" distL="0" distR="0" wp14:anchorId="310C0A69" wp14:editId="78BF50C0">
            <wp:extent cx="3044825" cy="1826895"/>
            <wp:effectExtent l="0" t="0" r="3175" b="1905"/>
            <wp:docPr id="6" name="Chart 6">
              <a:extLst xmlns:a="http://schemas.openxmlformats.org/drawingml/2006/main">
                <a:ext uri="{FF2B5EF4-FFF2-40B4-BE49-F238E27FC236}">
                  <a16:creationId xmlns:a16="http://schemas.microsoft.com/office/drawing/2014/main" id="{AB1DFF7F-2481-465C-99B3-9CAEDFD123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45D5D73" w14:textId="07527702" w:rsidR="000F71FF" w:rsidRDefault="000F71FF" w:rsidP="00E8505D">
      <w:pPr>
        <w:pStyle w:val="VAFigureCaption"/>
      </w:pPr>
      <w:r w:rsidRPr="00BE533F">
        <w:t>F</w:t>
      </w:r>
      <w:r>
        <w:t xml:space="preserve">igure </w:t>
      </w:r>
      <w:r w:rsidR="00DA65E6">
        <w:t xml:space="preserve">4 </w:t>
      </w:r>
      <w:r>
        <w:t xml:space="preserve">Correlation between </w:t>
      </w:r>
      <w:r w:rsidR="00C20075">
        <w:t xml:space="preserve">GFN2-xTB </w:t>
      </w:r>
      <w:r>
        <w:t>fractional occupation number weighted densities on the vinyl carbon involved in C–O bond formation.</w:t>
      </w:r>
    </w:p>
    <w:p w14:paraId="1CD6E74F" w14:textId="1A045E35" w:rsidR="000F71FF" w:rsidRDefault="000F71FF" w:rsidP="00772D16">
      <w:pPr>
        <w:pStyle w:val="TAMainText"/>
      </w:pPr>
      <w:r>
        <w:t xml:space="preserve">An increase in the FOD corresponds to an increase in local radical character and to a decrease in the barrier to epoxidation. </w:t>
      </w:r>
      <w:r w:rsidR="004E0150">
        <w:t>Provided</w:t>
      </w:r>
      <w:r>
        <w:t xml:space="preserve"> a radical mechanism</w:t>
      </w:r>
      <w:r w:rsidR="004E0150">
        <w:t xml:space="preserve"> for epoxidation</w:t>
      </w:r>
      <w:r>
        <w:t xml:space="preserve">, the </w:t>
      </w:r>
      <w:r w:rsidR="00ED1923">
        <w:t>observed</w:t>
      </w:r>
      <w:r>
        <w:t xml:space="preserve"> trend matches our chemical intuition. When applied in a </w:t>
      </w:r>
      <w:del w:id="88" w:author="Phillip Gingrich" w:date="2022-03-24T13:03:00Z">
        <w:r>
          <w:delText>univariate</w:delText>
        </w:r>
      </w:del>
      <w:ins w:id="89" w:author="Phillip Gingrich" w:date="2022-03-24T13:03:00Z">
        <w:r w:rsidR="00994D84">
          <w:t>single</w:t>
        </w:r>
      </w:ins>
      <w:r>
        <w:t xml:space="preserve"> linear regression model, FOD as a descriptor afforded MAEs of 0.85 and 0.71 kcal/mol in the training and test sets, respectively</w:t>
      </w:r>
      <w:del w:id="90" w:author="Phillip Gingrich" w:date="2022-03-24T13:03:00Z">
        <w:r>
          <w:delText>.</w:delText>
        </w:r>
      </w:del>
      <w:ins w:id="91" w:author="Phillip Gingrich" w:date="2022-03-24T13:03:00Z">
        <w:r w:rsidR="00994D84">
          <w:t>, at the GFN2-xTB level of theory</w:t>
        </w:r>
        <w:r>
          <w:t>.</w:t>
        </w:r>
      </w:ins>
      <w:r>
        <w:t xml:space="preserve"> This result alone affords a singular model (without regard for substrate polarity) that</w:t>
      </w:r>
      <w:r w:rsidR="0002482A">
        <w:t xml:space="preserve"> </w:t>
      </w:r>
      <w:del w:id="92" w:author="Phillip Gingrich" w:date="2022-03-24T13:03:00Z">
        <w:r w:rsidR="0002482A">
          <w:delText xml:space="preserve"> </w:delText>
        </w:r>
      </w:del>
      <w:r>
        <w:t xml:space="preserve">recapitulates DFT computed epoxidation barriers. Additionally, it is worth noting that the computational cost per structure by this approach is measured in milliseconds, making the approach highly affordable. </w:t>
      </w:r>
    </w:p>
    <w:p w14:paraId="7B749611" w14:textId="349ED871" w:rsidR="000F71FF" w:rsidRDefault="000F71FF" w:rsidP="00772D16">
      <w:pPr>
        <w:pStyle w:val="TAMainText"/>
      </w:pPr>
      <w:r>
        <w:t>Still, to explore the possibility of further reducing the computational cost and/or improving our predict</w:t>
      </w:r>
      <w:r w:rsidR="009A48B4">
        <w:t>ive</w:t>
      </w:r>
      <w:r>
        <w:t xml:space="preserve"> power, we repeated the above analyses using GFN1-xTB, as well as utilizing GFN-FF generated geometries and then calculating the FODs with GFN1-xTB </w:t>
      </w:r>
      <w:r w:rsidR="00C20075">
        <w:t xml:space="preserve">or </w:t>
      </w:r>
      <w:r>
        <w:t>GFN2-xTB. These results are summarized in Table 1. In each model, good correlations between FODs and the DFT computed epoxidation barriers are observed with MAEs well below 1 kcal/mol. Given the similarity between the metrics in Table 1 and the possibility that different training set</w:t>
      </w:r>
      <w:r w:rsidR="009A48B4">
        <w:t>s</w:t>
      </w:r>
      <w:r>
        <w:t xml:space="preserve"> may result in improved performance, we would not conclude that one approach is definitively preferred over the other.</w:t>
      </w:r>
      <w:r w:rsidR="00153F79">
        <w:t xml:space="preserve"> The results originating for </w:t>
      </w:r>
      <w:del w:id="93" w:author="Phillip Gingrich" w:date="2022-03-24T13:03:00Z">
        <w:r w:rsidR="00153F79">
          <w:delText>GFNFF-derived</w:delText>
        </w:r>
      </w:del>
      <w:ins w:id="94" w:author="Phillip Gingrich" w:date="2022-03-24T13:03:00Z">
        <w:r w:rsidR="00153F79">
          <w:t>GFN</w:t>
        </w:r>
        <w:r w:rsidR="00994D84">
          <w:t>-</w:t>
        </w:r>
        <w:r w:rsidR="00153F79">
          <w:t>FF</w:t>
        </w:r>
      </w:ins>
      <w:r w:rsidR="00153F79">
        <w:t xml:space="preserve"> geometries show that highly comparable results are achievable at a significantly reduced computation</w:t>
      </w:r>
      <w:r w:rsidR="004E0150">
        <w:t>al</w:t>
      </w:r>
      <w:r w:rsidR="00153F79">
        <w:t xml:space="preserve"> cost, owing to the low cost of utilizing a force field for geometry generation.</w:t>
      </w:r>
    </w:p>
    <w:p w14:paraId="42ADF83F" w14:textId="3703674F" w:rsidR="000F71FF" w:rsidRDefault="000F71FF" w:rsidP="00430C6A">
      <w:pPr>
        <w:pStyle w:val="VDTableTitle"/>
      </w:pPr>
      <w:r w:rsidRPr="007C1383">
        <w:t>T</w:t>
      </w:r>
      <w:r>
        <w:t>able 1</w:t>
      </w:r>
      <w:r w:rsidRPr="007C1383">
        <w:t xml:space="preserve">. </w:t>
      </w:r>
      <w:r>
        <w:t>Coefficients of determination and mean absolute errors for linear regression models between FOD values and DFT computed epoxidation barriers</w:t>
      </w:r>
      <w:r w:rsidRPr="007C1383">
        <w:t>.</w:t>
      </w:r>
    </w:p>
    <w:tbl>
      <w:tblPr>
        <w:tblW w:w="4687" w:type="dxa"/>
        <w:tblInd w:w="108" w:type="dxa"/>
        <w:tblLook w:val="04A0" w:firstRow="1" w:lastRow="0" w:firstColumn="1" w:lastColumn="0" w:noHBand="0" w:noVBand="1"/>
      </w:tblPr>
      <w:tblGrid>
        <w:gridCol w:w="1457"/>
        <w:gridCol w:w="500"/>
        <w:gridCol w:w="1047"/>
        <w:gridCol w:w="670"/>
        <w:gridCol w:w="1013"/>
        <w:tblGridChange w:id="95">
          <w:tblGrid>
            <w:gridCol w:w="1457"/>
            <w:gridCol w:w="500"/>
            <w:gridCol w:w="1047"/>
            <w:gridCol w:w="670"/>
            <w:gridCol w:w="1013"/>
          </w:tblGrid>
        </w:tblGridChange>
      </w:tblGrid>
      <w:tr w:rsidR="000F71FF" w:rsidRPr="004B3564" w14:paraId="6A7887CB" w14:textId="77777777" w:rsidTr="00FD5E87">
        <w:trPr>
          <w:trHeight w:val="60"/>
        </w:trPr>
        <w:tc>
          <w:tcPr>
            <w:tcW w:w="1457" w:type="dxa"/>
            <w:tcBorders>
              <w:top w:val="nil"/>
              <w:left w:val="nil"/>
              <w:bottom w:val="nil"/>
              <w:right w:val="nil"/>
            </w:tcBorders>
            <w:shd w:val="clear" w:color="auto" w:fill="auto"/>
            <w:noWrap/>
            <w:vAlign w:val="bottom"/>
            <w:hideMark/>
          </w:tcPr>
          <w:p w14:paraId="27195C49" w14:textId="77777777" w:rsidR="000F71FF" w:rsidRPr="004B3564" w:rsidRDefault="000F71FF" w:rsidP="00FD5E87">
            <w:pPr>
              <w:spacing w:after="0"/>
              <w:jc w:val="left"/>
              <w:rPr>
                <w:rFonts w:ascii="Times New Roman" w:hAnsi="Times New Roman"/>
                <w:sz w:val="16"/>
                <w:szCs w:val="16"/>
              </w:rPr>
            </w:pPr>
          </w:p>
        </w:tc>
        <w:tc>
          <w:tcPr>
            <w:tcW w:w="1547" w:type="dxa"/>
            <w:gridSpan w:val="2"/>
            <w:tcBorders>
              <w:top w:val="nil"/>
              <w:left w:val="nil"/>
              <w:bottom w:val="thinThickSmallGap" w:sz="24" w:space="0" w:color="auto"/>
              <w:right w:val="nil"/>
            </w:tcBorders>
            <w:shd w:val="clear" w:color="auto" w:fill="auto"/>
            <w:noWrap/>
            <w:vAlign w:val="bottom"/>
            <w:hideMark/>
          </w:tcPr>
          <w:p w14:paraId="12F6165E"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Training Set</w:t>
            </w:r>
          </w:p>
        </w:tc>
        <w:tc>
          <w:tcPr>
            <w:tcW w:w="1683" w:type="dxa"/>
            <w:gridSpan w:val="2"/>
            <w:tcBorders>
              <w:top w:val="nil"/>
              <w:left w:val="nil"/>
              <w:bottom w:val="thinThickSmallGap" w:sz="24" w:space="0" w:color="auto"/>
              <w:right w:val="nil"/>
            </w:tcBorders>
            <w:shd w:val="clear" w:color="auto" w:fill="auto"/>
            <w:noWrap/>
            <w:vAlign w:val="bottom"/>
            <w:hideMark/>
          </w:tcPr>
          <w:p w14:paraId="05C4D052" w14:textId="77777777" w:rsidR="000F71FF" w:rsidRPr="004B3564" w:rsidRDefault="000F71FF" w:rsidP="00FD5E87">
            <w:pPr>
              <w:spacing w:after="0"/>
              <w:ind w:right="-15"/>
              <w:jc w:val="center"/>
              <w:rPr>
                <w:rFonts w:ascii="Calibri" w:hAnsi="Calibri" w:cs="Calibri"/>
                <w:b/>
                <w:bCs/>
                <w:color w:val="000000"/>
                <w:sz w:val="16"/>
                <w:szCs w:val="16"/>
              </w:rPr>
            </w:pPr>
            <w:r w:rsidRPr="004B3564">
              <w:rPr>
                <w:rFonts w:ascii="Calibri" w:hAnsi="Calibri" w:cs="Calibri"/>
                <w:b/>
                <w:bCs/>
                <w:color w:val="000000"/>
                <w:sz w:val="16"/>
                <w:szCs w:val="16"/>
              </w:rPr>
              <w:t>Test Set</w:t>
            </w:r>
          </w:p>
        </w:tc>
      </w:tr>
      <w:tr w:rsidR="000F71FF" w:rsidRPr="004B3564" w14:paraId="7FC9489B" w14:textId="77777777" w:rsidTr="00FD5E87">
        <w:trPr>
          <w:trHeight w:val="345"/>
        </w:trPr>
        <w:tc>
          <w:tcPr>
            <w:tcW w:w="1457" w:type="dxa"/>
            <w:tcBorders>
              <w:top w:val="nil"/>
              <w:left w:val="nil"/>
              <w:bottom w:val="thinThickSmallGap" w:sz="24" w:space="0" w:color="auto"/>
              <w:right w:val="nil"/>
            </w:tcBorders>
            <w:shd w:val="clear" w:color="auto" w:fill="auto"/>
            <w:noWrap/>
            <w:vAlign w:val="bottom"/>
            <w:hideMark/>
          </w:tcPr>
          <w:p w14:paraId="2CFE64D1" w14:textId="77777777" w:rsidR="000F71FF" w:rsidRPr="004B3564" w:rsidRDefault="000F71FF" w:rsidP="00FD5E87">
            <w:pPr>
              <w:spacing w:after="0"/>
              <w:jc w:val="left"/>
              <w:rPr>
                <w:rFonts w:ascii="Calibri" w:hAnsi="Calibri" w:cs="Calibri"/>
                <w:b/>
                <w:bCs/>
                <w:color w:val="000000"/>
                <w:sz w:val="16"/>
                <w:szCs w:val="16"/>
              </w:rPr>
            </w:pPr>
            <w:r w:rsidRPr="004B3564">
              <w:rPr>
                <w:rFonts w:ascii="Calibri" w:hAnsi="Calibri" w:cs="Calibri"/>
                <w:b/>
                <w:bCs/>
                <w:color w:val="000000"/>
                <w:sz w:val="16"/>
                <w:szCs w:val="16"/>
              </w:rPr>
              <w:t>Method</w:t>
            </w:r>
          </w:p>
        </w:tc>
        <w:tc>
          <w:tcPr>
            <w:tcW w:w="500" w:type="dxa"/>
            <w:tcBorders>
              <w:top w:val="thinThickSmallGap" w:sz="24" w:space="0" w:color="auto"/>
              <w:left w:val="nil"/>
              <w:bottom w:val="thinThickSmallGap" w:sz="24" w:space="0" w:color="auto"/>
              <w:right w:val="nil"/>
            </w:tcBorders>
            <w:shd w:val="clear" w:color="auto" w:fill="auto"/>
            <w:noWrap/>
            <w:vAlign w:val="bottom"/>
            <w:hideMark/>
          </w:tcPr>
          <w:p w14:paraId="366E793F"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47" w:type="dxa"/>
            <w:tcBorders>
              <w:top w:val="thinThickSmallGap" w:sz="24" w:space="0" w:color="auto"/>
              <w:left w:val="nil"/>
              <w:bottom w:val="thinThickSmallGap" w:sz="24" w:space="0" w:color="auto"/>
              <w:right w:val="nil"/>
            </w:tcBorders>
            <w:shd w:val="clear" w:color="auto" w:fill="auto"/>
            <w:noWrap/>
            <w:vAlign w:val="bottom"/>
            <w:hideMark/>
          </w:tcPr>
          <w:p w14:paraId="472E3F20"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c>
          <w:tcPr>
            <w:tcW w:w="670" w:type="dxa"/>
            <w:tcBorders>
              <w:top w:val="thinThickSmallGap" w:sz="24" w:space="0" w:color="auto"/>
              <w:left w:val="nil"/>
              <w:bottom w:val="thinThickSmallGap" w:sz="24" w:space="0" w:color="auto"/>
              <w:right w:val="nil"/>
            </w:tcBorders>
            <w:shd w:val="clear" w:color="auto" w:fill="auto"/>
            <w:noWrap/>
            <w:vAlign w:val="bottom"/>
            <w:hideMark/>
          </w:tcPr>
          <w:p w14:paraId="54389547"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13" w:type="dxa"/>
            <w:tcBorders>
              <w:top w:val="thinThickSmallGap" w:sz="24" w:space="0" w:color="auto"/>
              <w:left w:val="nil"/>
              <w:bottom w:val="thinThickSmallGap" w:sz="24" w:space="0" w:color="auto"/>
              <w:right w:val="nil"/>
            </w:tcBorders>
            <w:shd w:val="clear" w:color="auto" w:fill="auto"/>
            <w:noWrap/>
            <w:vAlign w:val="bottom"/>
            <w:hideMark/>
          </w:tcPr>
          <w:p w14:paraId="19C398CA"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r>
      <w:tr w:rsidR="000F71FF" w:rsidRPr="004B3564" w14:paraId="41839236" w14:textId="77777777" w:rsidTr="00E20E4A">
        <w:tblPrEx>
          <w:tblW w:w="4687" w:type="dxa"/>
          <w:tblInd w:w="108" w:type="dxa"/>
          <w:tblPrExChange w:id="96" w:author="Phillip Gingrich" w:date="2022-03-24T13:03:00Z">
            <w:tblPrEx>
              <w:tblW w:w="4687" w:type="dxa"/>
              <w:tblInd w:w="108" w:type="dxa"/>
            </w:tblPrEx>
          </w:tblPrExChange>
        </w:tblPrEx>
        <w:trPr>
          <w:trHeight w:val="300"/>
          <w:trPrChange w:id="97" w:author="Phillip Gingrich" w:date="2022-03-24T13:03:00Z">
            <w:trPr>
              <w:trHeight w:val="300"/>
            </w:trPr>
          </w:trPrChange>
        </w:trPr>
        <w:tc>
          <w:tcPr>
            <w:tcW w:w="1457" w:type="dxa"/>
            <w:tcBorders>
              <w:top w:val="nil"/>
              <w:left w:val="nil"/>
              <w:bottom w:val="nil"/>
              <w:right w:val="nil"/>
            </w:tcBorders>
            <w:shd w:val="clear" w:color="auto" w:fill="auto"/>
            <w:noWrap/>
            <w:vAlign w:val="center"/>
            <w:tcPrChange w:id="98" w:author="Phillip Gingrich" w:date="2022-03-24T13:03:00Z">
              <w:tcPr>
                <w:tcW w:w="1457" w:type="dxa"/>
                <w:tcBorders>
                  <w:top w:val="nil"/>
                  <w:left w:val="nil"/>
                  <w:bottom w:val="nil"/>
                  <w:right w:val="nil"/>
                </w:tcBorders>
                <w:shd w:val="clear" w:color="auto" w:fill="auto"/>
                <w:noWrap/>
                <w:vAlign w:val="bottom"/>
              </w:tcPr>
            </w:tcPrChange>
          </w:tcPr>
          <w:p w14:paraId="67F37098" w14:textId="77777777" w:rsidR="000F71FF" w:rsidRPr="004B3564" w:rsidRDefault="000F71FF" w:rsidP="00E20E4A">
            <w:pPr>
              <w:spacing w:after="0"/>
              <w:jc w:val="left"/>
              <w:rPr>
                <w:rFonts w:ascii="Calibri" w:hAnsi="Calibri" w:cs="Calibri"/>
                <w:color w:val="000000"/>
                <w:sz w:val="16"/>
                <w:szCs w:val="16"/>
              </w:rPr>
            </w:pPr>
            <w:r w:rsidRPr="004B3564">
              <w:rPr>
                <w:rFonts w:ascii="Calibri" w:hAnsi="Calibri" w:cs="Calibri"/>
                <w:color w:val="000000"/>
                <w:sz w:val="16"/>
                <w:szCs w:val="16"/>
              </w:rPr>
              <w:t>GFN2-xTB</w:t>
            </w:r>
          </w:p>
        </w:tc>
        <w:tc>
          <w:tcPr>
            <w:tcW w:w="500" w:type="dxa"/>
            <w:tcBorders>
              <w:top w:val="nil"/>
              <w:left w:val="nil"/>
              <w:bottom w:val="nil"/>
              <w:right w:val="nil"/>
            </w:tcBorders>
            <w:shd w:val="clear" w:color="auto" w:fill="auto"/>
            <w:noWrap/>
            <w:vAlign w:val="center"/>
            <w:tcPrChange w:id="99" w:author="Phillip Gingrich" w:date="2022-03-24T13:03:00Z">
              <w:tcPr>
                <w:tcW w:w="500" w:type="dxa"/>
                <w:tcBorders>
                  <w:top w:val="nil"/>
                  <w:left w:val="nil"/>
                  <w:bottom w:val="nil"/>
                  <w:right w:val="nil"/>
                </w:tcBorders>
                <w:shd w:val="clear" w:color="auto" w:fill="auto"/>
                <w:noWrap/>
                <w:vAlign w:val="bottom"/>
              </w:tcPr>
            </w:tcPrChange>
          </w:tcPr>
          <w:p w14:paraId="01337507"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0.80</w:t>
            </w:r>
          </w:p>
        </w:tc>
        <w:tc>
          <w:tcPr>
            <w:tcW w:w="1047" w:type="dxa"/>
            <w:tcBorders>
              <w:top w:val="nil"/>
              <w:left w:val="nil"/>
              <w:bottom w:val="nil"/>
              <w:right w:val="nil"/>
            </w:tcBorders>
            <w:shd w:val="clear" w:color="auto" w:fill="auto"/>
            <w:noWrap/>
            <w:vAlign w:val="center"/>
            <w:tcPrChange w:id="100" w:author="Phillip Gingrich" w:date="2022-03-24T13:03:00Z">
              <w:tcPr>
                <w:tcW w:w="1047" w:type="dxa"/>
                <w:tcBorders>
                  <w:top w:val="nil"/>
                  <w:left w:val="nil"/>
                  <w:bottom w:val="nil"/>
                  <w:right w:val="nil"/>
                </w:tcBorders>
                <w:shd w:val="clear" w:color="auto" w:fill="auto"/>
                <w:noWrap/>
                <w:vAlign w:val="bottom"/>
              </w:tcPr>
            </w:tcPrChange>
          </w:tcPr>
          <w:p w14:paraId="2E1D400C"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0.85</w:t>
            </w:r>
          </w:p>
        </w:tc>
        <w:tc>
          <w:tcPr>
            <w:tcW w:w="670" w:type="dxa"/>
            <w:tcBorders>
              <w:top w:val="nil"/>
              <w:left w:val="nil"/>
              <w:bottom w:val="nil"/>
              <w:right w:val="nil"/>
            </w:tcBorders>
            <w:shd w:val="clear" w:color="auto" w:fill="auto"/>
            <w:noWrap/>
            <w:vAlign w:val="center"/>
            <w:tcPrChange w:id="101" w:author="Phillip Gingrich" w:date="2022-03-24T13:03:00Z">
              <w:tcPr>
                <w:tcW w:w="670" w:type="dxa"/>
                <w:tcBorders>
                  <w:top w:val="nil"/>
                  <w:left w:val="nil"/>
                  <w:bottom w:val="nil"/>
                  <w:right w:val="nil"/>
                </w:tcBorders>
                <w:shd w:val="clear" w:color="auto" w:fill="auto"/>
                <w:noWrap/>
                <w:vAlign w:val="bottom"/>
              </w:tcPr>
            </w:tcPrChange>
          </w:tcPr>
          <w:p w14:paraId="332ED02C"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0.79</w:t>
            </w:r>
          </w:p>
        </w:tc>
        <w:tc>
          <w:tcPr>
            <w:tcW w:w="1013" w:type="dxa"/>
            <w:tcBorders>
              <w:top w:val="nil"/>
              <w:left w:val="nil"/>
              <w:bottom w:val="nil"/>
              <w:right w:val="nil"/>
            </w:tcBorders>
            <w:shd w:val="clear" w:color="auto" w:fill="auto"/>
            <w:noWrap/>
            <w:vAlign w:val="center"/>
            <w:tcPrChange w:id="102" w:author="Phillip Gingrich" w:date="2022-03-24T13:03:00Z">
              <w:tcPr>
                <w:tcW w:w="1013" w:type="dxa"/>
                <w:tcBorders>
                  <w:top w:val="nil"/>
                  <w:left w:val="nil"/>
                  <w:bottom w:val="nil"/>
                  <w:right w:val="nil"/>
                </w:tcBorders>
                <w:shd w:val="clear" w:color="auto" w:fill="auto"/>
                <w:noWrap/>
                <w:vAlign w:val="bottom"/>
              </w:tcPr>
            </w:tcPrChange>
          </w:tcPr>
          <w:p w14:paraId="25F4F5B9"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0.71</w:t>
            </w:r>
          </w:p>
        </w:tc>
      </w:tr>
      <w:tr w:rsidR="000F71FF" w:rsidRPr="004B3564" w14:paraId="296B2DB1" w14:textId="77777777" w:rsidTr="00E20E4A">
        <w:tblPrEx>
          <w:tblW w:w="4687" w:type="dxa"/>
          <w:tblInd w:w="108" w:type="dxa"/>
          <w:tblPrExChange w:id="103" w:author="Phillip Gingrich" w:date="2022-03-24T13:03:00Z">
            <w:tblPrEx>
              <w:tblW w:w="4687" w:type="dxa"/>
              <w:tblInd w:w="108" w:type="dxa"/>
            </w:tblPrEx>
          </w:tblPrExChange>
        </w:tblPrEx>
        <w:trPr>
          <w:trHeight w:val="300"/>
          <w:trPrChange w:id="104" w:author="Phillip Gingrich" w:date="2022-03-24T13:03:00Z">
            <w:trPr>
              <w:trHeight w:val="300"/>
            </w:trPr>
          </w:trPrChange>
        </w:trPr>
        <w:tc>
          <w:tcPr>
            <w:tcW w:w="1457" w:type="dxa"/>
            <w:tcBorders>
              <w:top w:val="nil"/>
              <w:left w:val="nil"/>
              <w:bottom w:val="nil"/>
              <w:right w:val="nil"/>
            </w:tcBorders>
            <w:shd w:val="clear" w:color="auto" w:fill="auto"/>
            <w:noWrap/>
            <w:vAlign w:val="center"/>
            <w:tcPrChange w:id="105" w:author="Phillip Gingrich" w:date="2022-03-24T13:03:00Z">
              <w:tcPr>
                <w:tcW w:w="1457" w:type="dxa"/>
                <w:tcBorders>
                  <w:top w:val="nil"/>
                  <w:left w:val="nil"/>
                  <w:bottom w:val="nil"/>
                  <w:right w:val="nil"/>
                </w:tcBorders>
                <w:shd w:val="clear" w:color="auto" w:fill="auto"/>
                <w:noWrap/>
                <w:vAlign w:val="bottom"/>
              </w:tcPr>
            </w:tcPrChange>
          </w:tcPr>
          <w:p w14:paraId="6F8CF532" w14:textId="77777777" w:rsidR="000F71FF" w:rsidRPr="004B3564" w:rsidRDefault="000F71FF" w:rsidP="00E20E4A">
            <w:pPr>
              <w:spacing w:after="0"/>
              <w:jc w:val="left"/>
              <w:rPr>
                <w:rFonts w:ascii="Calibri" w:hAnsi="Calibri" w:cs="Calibri"/>
                <w:color w:val="000000"/>
                <w:sz w:val="16"/>
                <w:szCs w:val="16"/>
              </w:rPr>
            </w:pPr>
            <w:r w:rsidRPr="004B3564">
              <w:rPr>
                <w:rFonts w:ascii="Calibri" w:hAnsi="Calibri" w:cs="Calibri"/>
                <w:color w:val="000000"/>
                <w:sz w:val="16"/>
                <w:szCs w:val="16"/>
              </w:rPr>
              <w:t>GFN</w:t>
            </w:r>
            <w:r>
              <w:rPr>
                <w:rFonts w:ascii="Calibri" w:hAnsi="Calibri" w:cs="Calibri"/>
                <w:color w:val="000000"/>
                <w:sz w:val="16"/>
                <w:szCs w:val="16"/>
              </w:rPr>
              <w:t>1</w:t>
            </w:r>
            <w:r w:rsidRPr="004B3564">
              <w:rPr>
                <w:rFonts w:ascii="Calibri" w:hAnsi="Calibri" w:cs="Calibri"/>
                <w:color w:val="000000"/>
                <w:sz w:val="16"/>
                <w:szCs w:val="16"/>
              </w:rPr>
              <w:t>-xTB</w:t>
            </w:r>
          </w:p>
        </w:tc>
        <w:tc>
          <w:tcPr>
            <w:tcW w:w="500" w:type="dxa"/>
            <w:tcBorders>
              <w:top w:val="nil"/>
              <w:left w:val="nil"/>
              <w:bottom w:val="nil"/>
              <w:right w:val="nil"/>
            </w:tcBorders>
            <w:shd w:val="clear" w:color="auto" w:fill="auto"/>
            <w:noWrap/>
            <w:vAlign w:val="center"/>
            <w:tcPrChange w:id="106" w:author="Phillip Gingrich" w:date="2022-03-24T13:03:00Z">
              <w:tcPr>
                <w:tcW w:w="500" w:type="dxa"/>
                <w:tcBorders>
                  <w:top w:val="nil"/>
                  <w:left w:val="nil"/>
                  <w:bottom w:val="nil"/>
                  <w:right w:val="nil"/>
                </w:tcBorders>
                <w:shd w:val="clear" w:color="auto" w:fill="auto"/>
                <w:noWrap/>
                <w:vAlign w:val="bottom"/>
              </w:tcPr>
            </w:tcPrChange>
          </w:tcPr>
          <w:p w14:paraId="0DA783F1"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0.82</w:t>
            </w:r>
          </w:p>
        </w:tc>
        <w:tc>
          <w:tcPr>
            <w:tcW w:w="1047" w:type="dxa"/>
            <w:tcBorders>
              <w:top w:val="nil"/>
              <w:left w:val="nil"/>
              <w:bottom w:val="nil"/>
              <w:right w:val="nil"/>
            </w:tcBorders>
            <w:shd w:val="clear" w:color="auto" w:fill="auto"/>
            <w:noWrap/>
            <w:vAlign w:val="center"/>
            <w:tcPrChange w:id="107" w:author="Phillip Gingrich" w:date="2022-03-24T13:03:00Z">
              <w:tcPr>
                <w:tcW w:w="1047" w:type="dxa"/>
                <w:tcBorders>
                  <w:top w:val="nil"/>
                  <w:left w:val="nil"/>
                  <w:bottom w:val="nil"/>
                  <w:right w:val="nil"/>
                </w:tcBorders>
                <w:shd w:val="clear" w:color="auto" w:fill="auto"/>
                <w:noWrap/>
                <w:vAlign w:val="bottom"/>
              </w:tcPr>
            </w:tcPrChange>
          </w:tcPr>
          <w:p w14:paraId="6E7D62EE"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0.71</w:t>
            </w:r>
          </w:p>
        </w:tc>
        <w:tc>
          <w:tcPr>
            <w:tcW w:w="670" w:type="dxa"/>
            <w:tcBorders>
              <w:top w:val="nil"/>
              <w:left w:val="nil"/>
              <w:bottom w:val="nil"/>
              <w:right w:val="nil"/>
            </w:tcBorders>
            <w:shd w:val="clear" w:color="auto" w:fill="auto"/>
            <w:noWrap/>
            <w:vAlign w:val="center"/>
            <w:tcPrChange w:id="108" w:author="Phillip Gingrich" w:date="2022-03-24T13:03:00Z">
              <w:tcPr>
                <w:tcW w:w="670" w:type="dxa"/>
                <w:tcBorders>
                  <w:top w:val="nil"/>
                  <w:left w:val="nil"/>
                  <w:bottom w:val="nil"/>
                  <w:right w:val="nil"/>
                </w:tcBorders>
                <w:shd w:val="clear" w:color="auto" w:fill="auto"/>
                <w:noWrap/>
                <w:vAlign w:val="bottom"/>
              </w:tcPr>
            </w:tcPrChange>
          </w:tcPr>
          <w:p w14:paraId="5B492F02"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0.83</w:t>
            </w:r>
          </w:p>
        </w:tc>
        <w:tc>
          <w:tcPr>
            <w:tcW w:w="1013" w:type="dxa"/>
            <w:tcBorders>
              <w:top w:val="nil"/>
              <w:left w:val="nil"/>
              <w:bottom w:val="nil"/>
              <w:right w:val="nil"/>
            </w:tcBorders>
            <w:shd w:val="clear" w:color="auto" w:fill="auto"/>
            <w:noWrap/>
            <w:vAlign w:val="center"/>
            <w:tcPrChange w:id="109" w:author="Phillip Gingrich" w:date="2022-03-24T13:03:00Z">
              <w:tcPr>
                <w:tcW w:w="1013" w:type="dxa"/>
                <w:tcBorders>
                  <w:top w:val="nil"/>
                  <w:left w:val="nil"/>
                  <w:bottom w:val="nil"/>
                  <w:right w:val="nil"/>
                </w:tcBorders>
                <w:shd w:val="clear" w:color="auto" w:fill="auto"/>
                <w:noWrap/>
                <w:vAlign w:val="bottom"/>
              </w:tcPr>
            </w:tcPrChange>
          </w:tcPr>
          <w:p w14:paraId="219D44F5"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0.59</w:t>
            </w:r>
          </w:p>
        </w:tc>
      </w:tr>
      <w:tr w:rsidR="000F71FF" w:rsidRPr="004B3564" w14:paraId="3368519D" w14:textId="77777777" w:rsidTr="00E20E4A">
        <w:tblPrEx>
          <w:tblW w:w="4687" w:type="dxa"/>
          <w:tblInd w:w="108" w:type="dxa"/>
          <w:tblPrExChange w:id="110" w:author="Phillip Gingrich" w:date="2022-03-24T13:03:00Z">
            <w:tblPrEx>
              <w:tblW w:w="4687" w:type="dxa"/>
              <w:tblInd w:w="108" w:type="dxa"/>
            </w:tblPrEx>
          </w:tblPrExChange>
        </w:tblPrEx>
        <w:trPr>
          <w:trHeight w:val="300"/>
          <w:trPrChange w:id="111" w:author="Phillip Gingrich" w:date="2022-03-24T13:03:00Z">
            <w:trPr>
              <w:trHeight w:val="300"/>
            </w:trPr>
          </w:trPrChange>
        </w:trPr>
        <w:tc>
          <w:tcPr>
            <w:tcW w:w="1457" w:type="dxa"/>
            <w:tcBorders>
              <w:top w:val="nil"/>
              <w:left w:val="nil"/>
              <w:bottom w:val="nil"/>
              <w:right w:val="nil"/>
            </w:tcBorders>
            <w:shd w:val="clear" w:color="auto" w:fill="auto"/>
            <w:noWrap/>
            <w:vAlign w:val="center"/>
            <w:hideMark/>
            <w:tcPrChange w:id="112" w:author="Phillip Gingrich" w:date="2022-03-24T13:03:00Z">
              <w:tcPr>
                <w:tcW w:w="1457" w:type="dxa"/>
                <w:tcBorders>
                  <w:top w:val="nil"/>
                  <w:left w:val="nil"/>
                  <w:bottom w:val="nil"/>
                  <w:right w:val="nil"/>
                </w:tcBorders>
                <w:shd w:val="clear" w:color="auto" w:fill="auto"/>
                <w:noWrap/>
                <w:vAlign w:val="bottom"/>
                <w:hideMark/>
              </w:tcPr>
            </w:tcPrChange>
          </w:tcPr>
          <w:p w14:paraId="0FC4AC1B" w14:textId="77777777" w:rsidR="000F71FF" w:rsidRPr="004B3564" w:rsidRDefault="000F71FF" w:rsidP="00E20E4A">
            <w:pPr>
              <w:spacing w:after="0"/>
              <w:jc w:val="left"/>
              <w:rPr>
                <w:rFonts w:ascii="Calibri" w:hAnsi="Calibri" w:cs="Calibri"/>
                <w:color w:val="000000"/>
                <w:sz w:val="16"/>
                <w:szCs w:val="16"/>
              </w:rPr>
            </w:pPr>
            <w:r>
              <w:rPr>
                <w:rFonts w:ascii="Calibri" w:hAnsi="Calibri" w:cs="Calibri"/>
                <w:color w:val="000000"/>
                <w:sz w:val="16"/>
                <w:szCs w:val="16"/>
              </w:rPr>
              <w:t>GFN1-xTB//GFN-FF</w:t>
            </w:r>
          </w:p>
        </w:tc>
        <w:tc>
          <w:tcPr>
            <w:tcW w:w="500" w:type="dxa"/>
            <w:tcBorders>
              <w:top w:val="nil"/>
              <w:left w:val="nil"/>
              <w:bottom w:val="nil"/>
              <w:right w:val="nil"/>
            </w:tcBorders>
            <w:shd w:val="clear" w:color="auto" w:fill="auto"/>
            <w:noWrap/>
            <w:vAlign w:val="center"/>
            <w:tcPrChange w:id="113" w:author="Phillip Gingrich" w:date="2022-03-24T13:03:00Z">
              <w:tcPr>
                <w:tcW w:w="500" w:type="dxa"/>
                <w:tcBorders>
                  <w:top w:val="nil"/>
                  <w:left w:val="nil"/>
                  <w:bottom w:val="nil"/>
                  <w:right w:val="nil"/>
                </w:tcBorders>
                <w:shd w:val="clear" w:color="auto" w:fill="auto"/>
                <w:noWrap/>
                <w:vAlign w:val="bottom"/>
              </w:tcPr>
            </w:tcPrChange>
          </w:tcPr>
          <w:p w14:paraId="070B4242"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0.80</w:t>
            </w:r>
          </w:p>
        </w:tc>
        <w:tc>
          <w:tcPr>
            <w:tcW w:w="1047" w:type="dxa"/>
            <w:tcBorders>
              <w:top w:val="nil"/>
              <w:left w:val="nil"/>
              <w:bottom w:val="nil"/>
              <w:right w:val="nil"/>
            </w:tcBorders>
            <w:shd w:val="clear" w:color="auto" w:fill="auto"/>
            <w:noWrap/>
            <w:vAlign w:val="center"/>
            <w:tcPrChange w:id="114" w:author="Phillip Gingrich" w:date="2022-03-24T13:03:00Z">
              <w:tcPr>
                <w:tcW w:w="1047" w:type="dxa"/>
                <w:tcBorders>
                  <w:top w:val="nil"/>
                  <w:left w:val="nil"/>
                  <w:bottom w:val="nil"/>
                  <w:right w:val="nil"/>
                </w:tcBorders>
                <w:shd w:val="clear" w:color="auto" w:fill="auto"/>
                <w:noWrap/>
                <w:vAlign w:val="bottom"/>
              </w:tcPr>
            </w:tcPrChange>
          </w:tcPr>
          <w:p w14:paraId="55F9852A"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0.79</w:t>
            </w:r>
          </w:p>
        </w:tc>
        <w:tc>
          <w:tcPr>
            <w:tcW w:w="670" w:type="dxa"/>
            <w:tcBorders>
              <w:top w:val="nil"/>
              <w:left w:val="nil"/>
              <w:bottom w:val="nil"/>
              <w:right w:val="nil"/>
            </w:tcBorders>
            <w:shd w:val="clear" w:color="auto" w:fill="auto"/>
            <w:noWrap/>
            <w:vAlign w:val="center"/>
            <w:tcPrChange w:id="115" w:author="Phillip Gingrich" w:date="2022-03-24T13:03:00Z">
              <w:tcPr>
                <w:tcW w:w="670" w:type="dxa"/>
                <w:tcBorders>
                  <w:top w:val="nil"/>
                  <w:left w:val="nil"/>
                  <w:bottom w:val="nil"/>
                  <w:right w:val="nil"/>
                </w:tcBorders>
                <w:shd w:val="clear" w:color="auto" w:fill="auto"/>
                <w:noWrap/>
                <w:vAlign w:val="bottom"/>
              </w:tcPr>
            </w:tcPrChange>
          </w:tcPr>
          <w:p w14:paraId="60767605"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0.82</w:t>
            </w:r>
          </w:p>
        </w:tc>
        <w:tc>
          <w:tcPr>
            <w:tcW w:w="1013" w:type="dxa"/>
            <w:tcBorders>
              <w:top w:val="nil"/>
              <w:left w:val="nil"/>
              <w:bottom w:val="nil"/>
              <w:right w:val="nil"/>
            </w:tcBorders>
            <w:shd w:val="clear" w:color="auto" w:fill="auto"/>
            <w:noWrap/>
            <w:vAlign w:val="center"/>
            <w:tcPrChange w:id="116" w:author="Phillip Gingrich" w:date="2022-03-24T13:03:00Z">
              <w:tcPr>
                <w:tcW w:w="1013" w:type="dxa"/>
                <w:tcBorders>
                  <w:top w:val="nil"/>
                  <w:left w:val="nil"/>
                  <w:bottom w:val="nil"/>
                  <w:right w:val="nil"/>
                </w:tcBorders>
                <w:shd w:val="clear" w:color="auto" w:fill="auto"/>
                <w:noWrap/>
                <w:vAlign w:val="bottom"/>
              </w:tcPr>
            </w:tcPrChange>
          </w:tcPr>
          <w:p w14:paraId="3B9A8EE2"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0.64</w:t>
            </w:r>
          </w:p>
        </w:tc>
      </w:tr>
      <w:tr w:rsidR="000F71FF" w:rsidRPr="004B3564" w14:paraId="09843C5A" w14:textId="77777777" w:rsidTr="00E20E4A">
        <w:tblPrEx>
          <w:tblW w:w="4687" w:type="dxa"/>
          <w:tblInd w:w="108" w:type="dxa"/>
          <w:tblPrExChange w:id="117" w:author="Phillip Gingrich" w:date="2022-03-24T13:03:00Z">
            <w:tblPrEx>
              <w:tblW w:w="4687" w:type="dxa"/>
              <w:tblInd w:w="108" w:type="dxa"/>
            </w:tblPrEx>
          </w:tblPrExChange>
        </w:tblPrEx>
        <w:trPr>
          <w:trHeight w:val="300"/>
          <w:trPrChange w:id="118" w:author="Phillip Gingrich" w:date="2022-03-24T13:03:00Z">
            <w:trPr>
              <w:trHeight w:val="300"/>
            </w:trPr>
          </w:trPrChange>
        </w:trPr>
        <w:tc>
          <w:tcPr>
            <w:tcW w:w="1457" w:type="dxa"/>
            <w:tcBorders>
              <w:top w:val="nil"/>
              <w:left w:val="nil"/>
              <w:bottom w:val="nil"/>
              <w:right w:val="nil"/>
            </w:tcBorders>
            <w:shd w:val="clear" w:color="auto" w:fill="auto"/>
            <w:noWrap/>
            <w:vAlign w:val="center"/>
            <w:tcPrChange w:id="119" w:author="Phillip Gingrich" w:date="2022-03-24T13:03:00Z">
              <w:tcPr>
                <w:tcW w:w="1457" w:type="dxa"/>
                <w:tcBorders>
                  <w:top w:val="nil"/>
                  <w:left w:val="nil"/>
                  <w:bottom w:val="nil"/>
                  <w:right w:val="nil"/>
                </w:tcBorders>
                <w:shd w:val="clear" w:color="auto" w:fill="auto"/>
                <w:noWrap/>
                <w:vAlign w:val="bottom"/>
              </w:tcPr>
            </w:tcPrChange>
          </w:tcPr>
          <w:p w14:paraId="440FC1E3" w14:textId="77777777" w:rsidR="000F71FF" w:rsidRDefault="000F71FF" w:rsidP="00E20E4A">
            <w:pPr>
              <w:spacing w:after="0"/>
              <w:jc w:val="left"/>
              <w:rPr>
                <w:rFonts w:ascii="Calibri" w:hAnsi="Calibri" w:cs="Calibri"/>
                <w:color w:val="000000"/>
                <w:sz w:val="16"/>
                <w:szCs w:val="16"/>
              </w:rPr>
            </w:pPr>
            <w:r>
              <w:rPr>
                <w:rFonts w:ascii="Calibri" w:hAnsi="Calibri" w:cs="Calibri"/>
                <w:color w:val="000000"/>
                <w:sz w:val="16"/>
                <w:szCs w:val="16"/>
              </w:rPr>
              <w:t>GFN2-xTB//GFN-FF</w:t>
            </w:r>
          </w:p>
        </w:tc>
        <w:tc>
          <w:tcPr>
            <w:tcW w:w="500" w:type="dxa"/>
            <w:tcBorders>
              <w:top w:val="nil"/>
              <w:left w:val="nil"/>
              <w:bottom w:val="nil"/>
              <w:right w:val="nil"/>
            </w:tcBorders>
            <w:shd w:val="clear" w:color="auto" w:fill="auto"/>
            <w:noWrap/>
            <w:vAlign w:val="center"/>
            <w:tcPrChange w:id="120" w:author="Phillip Gingrich" w:date="2022-03-24T13:03:00Z">
              <w:tcPr>
                <w:tcW w:w="500" w:type="dxa"/>
                <w:tcBorders>
                  <w:top w:val="nil"/>
                  <w:left w:val="nil"/>
                  <w:bottom w:val="nil"/>
                  <w:right w:val="nil"/>
                </w:tcBorders>
                <w:shd w:val="clear" w:color="auto" w:fill="auto"/>
                <w:noWrap/>
                <w:vAlign w:val="bottom"/>
              </w:tcPr>
            </w:tcPrChange>
          </w:tcPr>
          <w:p w14:paraId="2B8DF0BE"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0.76</w:t>
            </w:r>
          </w:p>
        </w:tc>
        <w:tc>
          <w:tcPr>
            <w:tcW w:w="1047" w:type="dxa"/>
            <w:tcBorders>
              <w:top w:val="nil"/>
              <w:left w:val="nil"/>
              <w:bottom w:val="nil"/>
              <w:right w:val="nil"/>
            </w:tcBorders>
            <w:shd w:val="clear" w:color="auto" w:fill="auto"/>
            <w:noWrap/>
            <w:vAlign w:val="center"/>
            <w:tcPrChange w:id="121" w:author="Phillip Gingrich" w:date="2022-03-24T13:03:00Z">
              <w:tcPr>
                <w:tcW w:w="1047" w:type="dxa"/>
                <w:tcBorders>
                  <w:top w:val="nil"/>
                  <w:left w:val="nil"/>
                  <w:bottom w:val="nil"/>
                  <w:right w:val="nil"/>
                </w:tcBorders>
                <w:shd w:val="clear" w:color="auto" w:fill="auto"/>
                <w:noWrap/>
                <w:vAlign w:val="bottom"/>
              </w:tcPr>
            </w:tcPrChange>
          </w:tcPr>
          <w:p w14:paraId="7F59633D"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0.88</w:t>
            </w:r>
          </w:p>
        </w:tc>
        <w:tc>
          <w:tcPr>
            <w:tcW w:w="670" w:type="dxa"/>
            <w:tcBorders>
              <w:top w:val="nil"/>
              <w:left w:val="nil"/>
              <w:bottom w:val="nil"/>
              <w:right w:val="nil"/>
            </w:tcBorders>
            <w:shd w:val="clear" w:color="auto" w:fill="auto"/>
            <w:noWrap/>
            <w:vAlign w:val="center"/>
            <w:tcPrChange w:id="122" w:author="Phillip Gingrich" w:date="2022-03-24T13:03:00Z">
              <w:tcPr>
                <w:tcW w:w="670" w:type="dxa"/>
                <w:tcBorders>
                  <w:top w:val="nil"/>
                  <w:left w:val="nil"/>
                  <w:bottom w:val="nil"/>
                  <w:right w:val="nil"/>
                </w:tcBorders>
                <w:shd w:val="clear" w:color="auto" w:fill="auto"/>
                <w:noWrap/>
                <w:vAlign w:val="bottom"/>
              </w:tcPr>
            </w:tcPrChange>
          </w:tcPr>
          <w:p w14:paraId="23412089"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0.78</w:t>
            </w:r>
          </w:p>
        </w:tc>
        <w:tc>
          <w:tcPr>
            <w:tcW w:w="1013" w:type="dxa"/>
            <w:tcBorders>
              <w:top w:val="nil"/>
              <w:left w:val="nil"/>
              <w:bottom w:val="nil"/>
              <w:right w:val="nil"/>
            </w:tcBorders>
            <w:shd w:val="clear" w:color="auto" w:fill="auto"/>
            <w:noWrap/>
            <w:vAlign w:val="center"/>
            <w:tcPrChange w:id="123" w:author="Phillip Gingrich" w:date="2022-03-24T13:03:00Z">
              <w:tcPr>
                <w:tcW w:w="1013" w:type="dxa"/>
                <w:tcBorders>
                  <w:top w:val="nil"/>
                  <w:left w:val="nil"/>
                  <w:bottom w:val="nil"/>
                  <w:right w:val="nil"/>
                </w:tcBorders>
                <w:shd w:val="clear" w:color="auto" w:fill="auto"/>
                <w:noWrap/>
                <w:vAlign w:val="bottom"/>
              </w:tcPr>
            </w:tcPrChange>
          </w:tcPr>
          <w:p w14:paraId="1489E789"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0.81</w:t>
            </w:r>
          </w:p>
        </w:tc>
      </w:tr>
    </w:tbl>
    <w:p w14:paraId="03799F63" w14:textId="77777777" w:rsidR="000D31C8" w:rsidRDefault="000D31C8" w:rsidP="00772D16">
      <w:pPr>
        <w:pStyle w:val="TAMainText"/>
      </w:pPr>
    </w:p>
    <w:p w14:paraId="29E95234" w14:textId="1B7ED98A" w:rsidR="00AB08BB" w:rsidRPr="00FD6010" w:rsidRDefault="00AB08BB" w:rsidP="00772D16">
      <w:pPr>
        <w:pStyle w:val="TAMainText"/>
      </w:pPr>
      <w:r w:rsidRPr="00FD6010">
        <w:t>Traditional Condensed Fukui Indices</w:t>
      </w:r>
    </w:p>
    <w:p w14:paraId="75056B00" w14:textId="1F087AB1" w:rsidR="000841B0" w:rsidRDefault="0049334A" w:rsidP="00772D16">
      <w:pPr>
        <w:pStyle w:val="TAMainText"/>
        <w:rPr>
          <w:ins w:id="124" w:author="Phillip Gingrich" w:date="2022-03-24T13:03:00Z"/>
        </w:rPr>
      </w:pPr>
      <w:r>
        <w:t xml:space="preserve">Seeking further improvement, additional descriptors were examined for use in a multivariate regression. </w:t>
      </w:r>
      <w:del w:id="125" w:author="Phillip Gingrich" w:date="2022-03-24T13:03:00Z">
        <w:r>
          <w:delText xml:space="preserve">We </w:delText>
        </w:r>
        <w:r w:rsidR="00761452">
          <w:delText>surmised that</w:delText>
        </w:r>
        <w:r w:rsidR="00977422">
          <w:delText xml:space="preserve"> Conceptual Density Functional Theory</w:delText>
        </w:r>
        <w:r w:rsidR="00977422">
          <w:fldChar w:fldCharType="begin"/>
        </w:r>
        <w:r w:rsidR="00153F79">
          <w:delInstrText xml:space="preserve"> ADDIN EN.CITE &lt;EndNote&gt;&lt;Cite&gt;&lt;Author&gt;Geerlings&lt;/Author&gt;&lt;Year&gt;2020&lt;/Year&gt;&lt;RecNum&gt;232&lt;/RecNum&gt;&lt;DisplayText&gt;&lt;style face="superscript"&gt;23&lt;/style&gt;&lt;/DisplayText&gt;&lt;record&gt;&lt;rec-number&gt;232&lt;/rec-number&gt;&lt;foreign-keys&gt;&lt;key app="EN" db-id="pesawtpsv9vev0exef3xzwfkedpxvfz22awe" timestamp="1637794710"&gt;232&lt;/key&gt;&lt;/foreign-keys&gt;&lt;ref-type name="Journal Article"&gt;17&lt;/ref-type&gt;&lt;contributors&gt;&lt;authors&gt;&lt;author&gt;Geerlings, Paul&lt;/author&gt;&lt;author&gt;Chamorro, Eduardo&lt;/author&gt;&lt;author&gt;Chattaraj, Pratim Kumar&lt;/author&gt;&lt;author&gt;De Proft, Frank&lt;/author&gt;&lt;author&gt;Gázquez, José L.&lt;/author&gt;&lt;author&gt;Liu, Shubin&lt;/author&gt;&lt;author&gt;Morell, Christophe&lt;/author&gt;&lt;author&gt;Toro-Labbé, Alejandro&lt;/author&gt;&lt;author&gt;Vela, Alberto&lt;/author&gt;&lt;author&gt;Ayers, Paul&lt;/author&gt;&lt;/authors&gt;&lt;/contributors&gt;&lt;titles&gt;&lt;title&gt;Conceptual density functional theory: status, prospects, issues&lt;/title&gt;&lt;secondary-title&gt;Theoretical Chemistry Accounts&lt;/secondary-title&gt;&lt;/titles&gt;&lt;periodical&gt;&lt;full-title&gt;Theoretical Chemistry Accounts&lt;/full-title&gt;&lt;/periodical&gt;&lt;pages&gt;36&lt;/pages&gt;&lt;volume&gt;139&lt;/volume&gt;&lt;number&gt;2&lt;/number&gt;&lt;dates&gt;&lt;year&gt;2020&lt;/year&gt;&lt;pub-dates&gt;&lt;date&gt;2020/01/31&lt;/date&gt;&lt;/pub-dates&gt;&lt;/dates&gt;&lt;isbn&gt;1432-2234&lt;/isbn&gt;&lt;urls&gt;&lt;related-urls&gt;&lt;url&gt;https://doi.org/10.1007/s00214-020-2546-7&lt;/url&gt;&lt;/related-urls&gt;&lt;/urls&gt;&lt;electronic-resource-num&gt;10.1007/s00214-020-2546-7&lt;/electronic-resource-num&gt;&lt;/record&gt;&lt;/Cite&gt;&lt;/EndNote&gt;</w:delInstrText>
        </w:r>
        <w:r w:rsidR="00977422">
          <w:fldChar w:fldCharType="separate"/>
        </w:r>
        <w:r w:rsidR="00153F79" w:rsidRPr="00153F79">
          <w:rPr>
            <w:noProof/>
            <w:vertAlign w:val="superscript"/>
          </w:rPr>
          <w:delText>23</w:delText>
        </w:r>
        <w:r w:rsidR="00977422">
          <w:fldChar w:fldCharType="end"/>
        </w:r>
      </w:del>
      <w:ins w:id="126" w:author="Phillip Gingrich" w:date="2022-03-24T13:03:00Z">
        <w:r>
          <w:t xml:space="preserve">We </w:t>
        </w:r>
        <w:r w:rsidR="00761452">
          <w:t>surmised that</w:t>
        </w:r>
        <w:r w:rsidR="00977422">
          <w:t xml:space="preserve"> Conceptual Density Functional Theory</w:t>
        </w:r>
        <w:r w:rsidR="00977422">
          <w:fldChar w:fldCharType="begin"/>
        </w:r>
        <w:r w:rsidR="00923F13">
          <w:instrText xml:space="preserve"> ADDIN EN.CITE &lt;EndNote&gt;&lt;Cite&gt;&lt;Author&gt;Geerlings&lt;/Author&gt;&lt;Year&gt;2020&lt;/Year&gt;&lt;RecNum&gt;232&lt;/RecNum&gt;&lt;DisplayText&gt;&lt;style face="superscript"&gt;24&lt;/style&gt;&lt;/DisplayText&gt;&lt;record&gt;&lt;rec-number&gt;232&lt;/rec-number&gt;&lt;foreign-keys&gt;&lt;key app="EN" db-id="pesawtpsv9vev0exef3xzwfkedpxvfz22awe" timestamp="1637794710"&gt;232&lt;/key&gt;&lt;/foreign-keys&gt;&lt;ref-type name="Journal Article"&gt;17&lt;/ref-type&gt;&lt;contributors&gt;&lt;authors&gt;&lt;author&gt;Geerlings, Paul&lt;/author&gt;&lt;author&gt;Chamorro, Eduardo&lt;/author&gt;&lt;author&gt;Chattaraj, Pratim Kumar&lt;/author&gt;&lt;author&gt;De Proft, Frank&lt;/author&gt;&lt;author&gt;Gázquez, José L.&lt;/author&gt;&lt;author&gt;Liu, Shubin&lt;/author&gt;&lt;author&gt;Morell, Christophe&lt;/author&gt;&lt;author&gt;Toro-Labbé, Alejandro&lt;/author&gt;&lt;author&gt;Vela, Alberto&lt;/author&gt;&lt;author&gt;Ayers, Paul&lt;/author&gt;&lt;/authors&gt;&lt;/contributors&gt;&lt;titles&gt;&lt;title&gt;Conceptual density functional theory: status, prospects, issues&lt;/title&gt;&lt;secondary-title&gt;Theoretical Chemistry Accounts&lt;/secondary-title&gt;&lt;/titles&gt;&lt;periodical&gt;&lt;full-title&gt;Theoretical Chemistry Accounts&lt;/full-title&gt;&lt;/periodical&gt;&lt;pages&gt;36&lt;/pages&gt;&lt;volume&gt;139&lt;/volume&gt;&lt;number&gt;2&lt;/number&gt;&lt;dates&gt;&lt;year&gt;2020&lt;/year&gt;&lt;pub-dates&gt;&lt;date&gt;2020/01/31&lt;/date&gt;&lt;/pub-dates&gt;&lt;/dates&gt;&lt;isbn&gt;1432-2234&lt;/isbn&gt;&lt;urls&gt;&lt;related-urls&gt;&lt;url&gt;https://doi.org/10.1007/s00214-020-2546-7&lt;/url&gt;&lt;/related-urls&gt;&lt;/urls&gt;&lt;electronic-resource-num&gt;10.1007/s00214-020-2546-7&lt;/electronic-resource-num&gt;&lt;/record&gt;&lt;/Cite&gt;&lt;/EndNote&gt;</w:instrText>
        </w:r>
        <w:r w:rsidR="00977422">
          <w:fldChar w:fldCharType="separate"/>
        </w:r>
        <w:r w:rsidR="00923F13" w:rsidRPr="00923F13">
          <w:rPr>
            <w:noProof/>
            <w:vertAlign w:val="superscript"/>
          </w:rPr>
          <w:t>24</w:t>
        </w:r>
        <w:r w:rsidR="00977422">
          <w:fldChar w:fldCharType="end"/>
        </w:r>
      </w:ins>
      <w:r w:rsidR="00791BE8">
        <w:t xml:space="preserve"> </w:t>
      </w:r>
      <w:r w:rsidR="00977422">
        <w:t>might be useful and that, specifically,</w:t>
      </w:r>
      <w:r w:rsidR="00761452">
        <w:t xml:space="preserve"> </w:t>
      </w:r>
      <w:r w:rsidR="00C8572D">
        <w:t xml:space="preserve">condensed </w:t>
      </w:r>
      <w:r w:rsidR="00761452">
        <w:t>Fukui indices</w:t>
      </w:r>
      <w:r>
        <w:t xml:space="preserve"> </w:t>
      </w:r>
      <w:r w:rsidR="00977422">
        <w:t>would be physically relevant.</w:t>
      </w:r>
      <w:del w:id="127" w:author="Phillip Gingrich" w:date="2022-03-24T13:03:00Z">
        <w:r w:rsidR="002C20B1">
          <w:fldChar w:fldCharType="begin"/>
        </w:r>
        <w:r w:rsidR="003F3ED2">
          <w:delInstrText xml:space="preserve"> ADDIN EN.CITE &lt;EndNote&gt;&lt;Cite&gt;&lt;Author&gt;Yang&lt;/Author&gt;&lt;Year&gt;1986&lt;/Year&gt;&lt;RecNum&gt;219&lt;/RecNum&gt;&lt;DisplayText&gt;&lt;style face="superscript"&gt;36&lt;/style&gt;&lt;/DisplayText&gt;&lt;record&gt;&lt;rec-number&gt;219&lt;/rec-number&gt;&lt;foreign-keys&gt;&lt;key app="EN" db-id="pesawtpsv9vev0exef3xzwfkedpxvfz22awe" timestamp="1632501888"&gt;219&lt;/key&gt;&lt;/foreign-keys&gt;&lt;ref-type name="Journal Article"&gt;17&lt;/ref-type&gt;&lt;contributors&gt;&lt;authors&gt;&lt;author&gt;Yang, Weitao&lt;/author&gt;&lt;author&gt;Mortier, Wilfried J&lt;/author&gt;&lt;/authors&gt;&lt;/contributors&gt;&lt;titles&gt;&lt;title&gt;The use of global and local molecular parameters for the analysis of the gas-phase basicity of amines&lt;/title&gt;&lt;secondary-title&gt;Journal of the American Chemical Society&lt;/secondary-title&gt;&lt;/titles&gt;&lt;periodical&gt;&lt;full-title&gt;Journal of the American Chemical Society&lt;/full-title&gt;&lt;/periodical&gt;&lt;pages&gt;5708-5711&lt;/pages&gt;&lt;volume&gt;108&lt;/volume&gt;&lt;number&gt;19&lt;/number&gt;&lt;dates&gt;&lt;year&gt;1986&lt;/year&gt;&lt;/dates&gt;&lt;isbn&gt;0002-7863&lt;/isbn&gt;&lt;urls&gt;&lt;/urls&gt;&lt;/record&gt;&lt;/Cite&gt;&lt;/EndNote&gt;</w:delInstrText>
        </w:r>
        <w:r w:rsidR="002C20B1">
          <w:fldChar w:fldCharType="separate"/>
        </w:r>
        <w:r w:rsidR="003F3ED2" w:rsidRPr="003F3ED2">
          <w:rPr>
            <w:noProof/>
            <w:vertAlign w:val="superscript"/>
          </w:rPr>
          <w:delText>36</w:delText>
        </w:r>
        <w:r w:rsidR="002C20B1">
          <w:fldChar w:fldCharType="end"/>
        </w:r>
      </w:del>
      <w:ins w:id="128" w:author="Phillip Gingrich" w:date="2022-03-24T13:03:00Z">
        <w:r w:rsidR="002C20B1">
          <w:fldChar w:fldCharType="begin"/>
        </w:r>
        <w:r w:rsidR="009F27CE">
          <w:instrText xml:space="preserve"> ADDIN EN.CITE &lt;EndNote&gt;&lt;Cite&gt;&lt;Author&gt;Yang&lt;/Author&gt;&lt;Year&gt;1986&lt;/Year&gt;&lt;RecNum&gt;219&lt;/RecNum&gt;&lt;DisplayText&gt;&lt;style face="superscript"&gt;42&lt;/style&gt;&lt;/DisplayText&gt;&lt;record&gt;&lt;rec-number&gt;219&lt;/rec-number&gt;&lt;foreign-keys&gt;&lt;key app="EN" db-id="pesawtpsv9vev0exef3xzwfkedpxvfz22awe" timestamp="1632501888"&gt;219&lt;/key&gt;&lt;/foreign-keys&gt;&lt;ref-type name="Journal Article"&gt;17&lt;/ref-type&gt;&lt;contributors&gt;&lt;authors&gt;&lt;author&gt;Yang, Weitao&lt;/author&gt;&lt;author&gt;Mortier, Wilfried J&lt;/author&gt;&lt;/authors&gt;&lt;/contributors&gt;&lt;titles&gt;&lt;title&gt;The use of global and local molecular parameters for the analysis of the gas-phase basicity of amines&lt;/title&gt;&lt;secondary-title&gt;Journal of the American Chemical Society&lt;/secondary-title&gt;&lt;/titles&gt;&lt;periodical&gt;&lt;full-title&gt;Journal of the American Chemical Society&lt;/full-title&gt;&lt;/periodical&gt;&lt;pages&gt;5708-5711&lt;/pages&gt;&lt;volume&gt;108&lt;/volume&gt;&lt;number&gt;19&lt;/number&gt;&lt;dates&gt;&lt;year&gt;1986&lt;/year&gt;&lt;/dates&gt;&lt;isbn&gt;0002-7863&lt;/isbn&gt;&lt;urls&gt;&lt;/urls&gt;&lt;/record&gt;&lt;/Cite&gt;&lt;/EndNote&gt;</w:instrText>
        </w:r>
        <w:r w:rsidR="002C20B1">
          <w:fldChar w:fldCharType="separate"/>
        </w:r>
        <w:r w:rsidR="009F27CE" w:rsidRPr="009F27CE">
          <w:rPr>
            <w:noProof/>
            <w:vertAlign w:val="superscript"/>
          </w:rPr>
          <w:t>42</w:t>
        </w:r>
        <w:r w:rsidR="002C20B1">
          <w:fldChar w:fldCharType="end"/>
        </w:r>
      </w:ins>
      <w:r w:rsidR="00A7666B">
        <w:t xml:space="preserve"> </w:t>
      </w:r>
      <w:r>
        <w:t xml:space="preserve">Summarily, Fukui indices aim to quantify the local change in electron density as electron density is added to or removed from </w:t>
      </w:r>
      <w:r w:rsidR="00C75658">
        <w:t xml:space="preserve">a </w:t>
      </w:r>
      <w:r>
        <w:t xml:space="preserve">system. The condensed indices assign the changes in electron density to atoms in the molecule as the number of electrons in the molecule is incremented by </w:t>
      </w:r>
      <w:r>
        <w:rPr>
          <w:rFonts w:ascii="Cambria" w:hAnsi="Cambria"/>
        </w:rPr>
        <w:t>±</w:t>
      </w:r>
      <w:r>
        <w:t xml:space="preserve"> 1. In this way, the indices serve as descriptors of susceptibility of the atom to </w:t>
      </w:r>
      <w:r w:rsidR="009B3672">
        <w:t xml:space="preserve">be attacked by </w:t>
      </w:r>
      <w:r>
        <w:t>nucleophilic</w:t>
      </w:r>
      <w:r w:rsidR="00390C5B">
        <w:t xml:space="preserve">, </w:t>
      </w:r>
      <w:r>
        <w:t xml:space="preserve">electrophilic, or radical </w:t>
      </w:r>
      <w:r w:rsidR="009B3672">
        <w:t>species</w:t>
      </w:r>
      <w:r>
        <w:t xml:space="preserve">. </w:t>
      </w:r>
      <w:r w:rsidR="00390C5B">
        <w:t xml:space="preserve">These reactivities </w:t>
      </w:r>
      <w:r w:rsidR="002B2C8C">
        <w:t xml:space="preserve">correspond </w:t>
      </w:r>
      <w:r w:rsidR="00390C5B">
        <w:t>to</w:t>
      </w:r>
      <w:r w:rsidR="002B2C8C">
        <w:t xml:space="preserve"> the</w:t>
      </w:r>
      <w:r w:rsidR="00390C5B">
        <w:t xml:space="preserve"> </w:t>
      </w:r>
      <w:r w:rsidR="00390C5B" w:rsidRPr="0049334A">
        <w:rPr>
          <w:i/>
          <w:iCs/>
        </w:rPr>
        <w:t>f</w:t>
      </w:r>
      <w:r w:rsidR="00390C5B">
        <w:rPr>
          <w:i/>
          <w:iCs/>
        </w:rPr>
        <w:t>(</w:t>
      </w:r>
      <w:r w:rsidR="00390C5B" w:rsidRPr="0049334A">
        <w:rPr>
          <w:i/>
          <w:iCs/>
        </w:rPr>
        <w:t>-</w:t>
      </w:r>
      <w:r w:rsidR="00390C5B">
        <w:rPr>
          <w:i/>
          <w:iCs/>
        </w:rPr>
        <w:t>)</w:t>
      </w:r>
      <w:r w:rsidR="00390C5B">
        <w:t xml:space="preserve">, </w:t>
      </w:r>
      <w:r w:rsidR="00390C5B" w:rsidRPr="0049334A">
        <w:rPr>
          <w:i/>
          <w:iCs/>
        </w:rPr>
        <w:t>f</w:t>
      </w:r>
      <w:r w:rsidR="00390C5B">
        <w:rPr>
          <w:i/>
          <w:iCs/>
        </w:rPr>
        <w:t>(+)</w:t>
      </w:r>
      <w:r w:rsidR="00390C5B">
        <w:t xml:space="preserve">, and </w:t>
      </w:r>
      <w:r w:rsidR="00390C5B" w:rsidRPr="0049334A">
        <w:rPr>
          <w:i/>
          <w:iCs/>
        </w:rPr>
        <w:t>f</w:t>
      </w:r>
      <w:r w:rsidR="00390C5B">
        <w:rPr>
          <w:i/>
          <w:iCs/>
        </w:rPr>
        <w:t>(0)</w:t>
      </w:r>
      <w:r w:rsidR="00390C5B">
        <w:t xml:space="preserve"> indices, respectively.</w:t>
      </w:r>
      <w:r w:rsidR="00C75658">
        <w:t xml:space="preserve"> I</w:t>
      </w:r>
      <w:r>
        <w:t xml:space="preserve">n the context of cytochrome P450 mediated epoxidation, we consider the possible mechanisms in Figure </w:t>
      </w:r>
      <w:r w:rsidR="00EC5991">
        <w:t>5</w:t>
      </w:r>
      <w:r>
        <w:t xml:space="preserve">. </w:t>
      </w:r>
    </w:p>
    <w:moveToRangeStart w:id="129" w:author="Phillip Gingrich" w:date="2022-03-24T13:03:00Z" w:name="move99019442"/>
    <w:p w14:paraId="4B6BACE1" w14:textId="26BA0E27" w:rsidR="000841B0" w:rsidRDefault="00092ADA" w:rsidP="003846AC">
      <w:pPr>
        <w:pStyle w:val="VAFigureCaption"/>
        <w:rPr>
          <w:moveTo w:id="130" w:author="Phillip Gingrich" w:date="2022-03-24T13:03:00Z"/>
        </w:rPr>
      </w:pPr>
      <w:moveTo w:id="131" w:author="Phillip Gingrich" w:date="2022-03-24T13:03:00Z">
        <w:r>
          <w:object w:dxaOrig="11969" w:dyaOrig="8804" w14:anchorId="58518BC3">
            <v:shape id="_x0000_i1026" type="#_x0000_t75" style="width:256.5pt;height:188.25pt" o:ole="">
              <v:imagedata r:id="rId19" o:title=""/>
            </v:shape>
            <o:OLEObject Type="Embed" ProgID="ChemDraw.Document.6.0" ShapeID="_x0000_i1026" DrawAspect="Content" ObjectID="_1709632247" r:id="rId20"/>
          </w:object>
        </w:r>
      </w:moveTo>
    </w:p>
    <w:p w14:paraId="12D9E1F8" w14:textId="4DD5DBB4" w:rsidR="000841B0" w:rsidRDefault="000841B0" w:rsidP="00E8505D">
      <w:pPr>
        <w:pStyle w:val="VAFigureCaption"/>
        <w:rPr>
          <w:moveTo w:id="132" w:author="Phillip Gingrich" w:date="2022-03-24T13:03:00Z"/>
        </w:rPr>
      </w:pPr>
      <w:moveTo w:id="133" w:author="Phillip Gingrich" w:date="2022-03-24T13:03:00Z">
        <w:r w:rsidRPr="00BE533F">
          <w:t>F</w:t>
        </w:r>
        <w:r>
          <w:t xml:space="preserve">igure </w:t>
        </w:r>
        <w:r w:rsidR="00DA65E6">
          <w:t xml:space="preserve">5 </w:t>
        </w:r>
        <w:r>
          <w:t>Possible mechanisms for the epoxidation of ethylene with the alkene treated as a a) radical, b) nucleophile, or c) electrophile.</w:t>
        </w:r>
        <w:r w:rsidR="0071287E">
          <w:t xml:space="preserve">  The protoporphyrin portion of Compound 1 has been abbreviated by the ring about the iron for simplicity.</w:t>
        </w:r>
      </w:moveTo>
    </w:p>
    <w:moveToRangeEnd w:id="129"/>
    <w:p w14:paraId="152740DA" w14:textId="77777777" w:rsidR="00994D84" w:rsidRDefault="00994D84" w:rsidP="00772D16">
      <w:pPr>
        <w:pStyle w:val="TAMainText"/>
        <w:rPr>
          <w:ins w:id="134" w:author="Phillip Gingrich" w:date="2022-03-24T13:03:00Z"/>
        </w:rPr>
      </w:pPr>
    </w:p>
    <w:p w14:paraId="42C54111" w14:textId="245E09C3" w:rsidR="00994D84" w:rsidRDefault="00994D84" w:rsidP="00772D16">
      <w:pPr>
        <w:pStyle w:val="TAMainText"/>
      </w:pPr>
      <w:r>
        <w:t>While it is widely held (and we believe) that the epoxidation mechanism occurs according to a radical mechanism (Figure 5a), the alkene substrate could also be treated as a nucleophile (Figure 5b) or as an electrophile (Figure 5c). With these reactivity paradigms in mind, we are equipped to rationalize relationships between Fukui indices and epoxidation barriers.</w:t>
      </w:r>
    </w:p>
    <w:moveFromRangeStart w:id="135" w:author="Phillip Gingrich" w:date="2022-03-24T13:03:00Z" w:name="move99019442"/>
    <w:p w14:paraId="736302E4" w14:textId="77777777" w:rsidR="000841B0" w:rsidRDefault="00092ADA" w:rsidP="003846AC">
      <w:pPr>
        <w:pStyle w:val="VAFigureCaption"/>
        <w:rPr>
          <w:moveFrom w:id="136" w:author="Phillip Gingrich" w:date="2022-03-24T13:03:00Z"/>
        </w:rPr>
      </w:pPr>
      <w:moveFrom w:id="137" w:author="Phillip Gingrich" w:date="2022-03-24T13:03:00Z">
        <w:r>
          <w:object w:dxaOrig="11969" w:dyaOrig="8804" w14:anchorId="23579E5C">
            <v:shape id="_x0000_i1029" type="#_x0000_t75" style="width:256.5pt;height:188.25pt" o:ole="">
              <v:imagedata r:id="rId19" o:title=""/>
            </v:shape>
            <o:OLEObject Type="Embed" ProgID="ChemDraw.Document.6.0" ShapeID="_x0000_i1029" DrawAspect="Content" ObjectID="_1709632248" r:id="rId21"/>
          </w:object>
        </w:r>
      </w:moveFrom>
    </w:p>
    <w:p w14:paraId="3872CC01" w14:textId="77777777" w:rsidR="000841B0" w:rsidRDefault="000841B0" w:rsidP="00E8505D">
      <w:pPr>
        <w:pStyle w:val="VAFigureCaption"/>
        <w:rPr>
          <w:moveFrom w:id="138" w:author="Phillip Gingrich" w:date="2022-03-24T13:03:00Z"/>
        </w:rPr>
      </w:pPr>
      <w:moveFrom w:id="139" w:author="Phillip Gingrich" w:date="2022-03-24T13:03:00Z">
        <w:r w:rsidRPr="00BE533F">
          <w:t>F</w:t>
        </w:r>
        <w:r>
          <w:t xml:space="preserve">igure </w:t>
        </w:r>
        <w:r w:rsidR="00DA65E6">
          <w:t xml:space="preserve">5 </w:t>
        </w:r>
        <w:r>
          <w:t>Possible mechanisms for the epoxidation of ethylene with the alkene treated as a a) radical, b) nucleophile, or c) electrophile.</w:t>
        </w:r>
        <w:r w:rsidR="0071287E">
          <w:t xml:space="preserve">  The protoporphyrin portion of Compound 1 has been abbreviated by the ring about the iron for simplicity.</w:t>
        </w:r>
      </w:moveFrom>
    </w:p>
    <w:moveFromRangeEnd w:id="135"/>
    <w:p w14:paraId="1ED49AF3" w14:textId="21BEAB04" w:rsidR="001F11E2" w:rsidRDefault="001F11E2" w:rsidP="00772D16">
      <w:pPr>
        <w:pStyle w:val="TAMainText"/>
      </w:pPr>
      <w:r>
        <w:t xml:space="preserve">Assuming a radical mechanism, we expected the </w:t>
      </w:r>
      <w:proofErr w:type="gramStart"/>
      <w:r w:rsidRPr="00092ADA">
        <w:rPr>
          <w:i/>
          <w:iCs/>
        </w:rPr>
        <w:t>f(</w:t>
      </w:r>
      <w:proofErr w:type="gramEnd"/>
      <w:r w:rsidRPr="00092ADA">
        <w:rPr>
          <w:i/>
          <w:iCs/>
        </w:rPr>
        <w:t>0)</w:t>
      </w:r>
      <w:r>
        <w:rPr>
          <w:i/>
          <w:iCs/>
        </w:rPr>
        <w:t xml:space="preserve"> </w:t>
      </w:r>
      <w:r>
        <w:t>index to correlate with epoxidation barriers.</w:t>
      </w:r>
      <w:r w:rsidRPr="00092ADA">
        <w:t xml:space="preserve"> </w:t>
      </w:r>
      <w:r>
        <w:t>However, the</w:t>
      </w:r>
      <w:r w:rsidRPr="002265CE">
        <w:rPr>
          <w:i/>
          <w:iCs/>
        </w:rPr>
        <w:t xml:space="preserve"> </w:t>
      </w:r>
      <w:r w:rsidRPr="00A7666B">
        <w:rPr>
          <w:i/>
          <w:iCs/>
        </w:rPr>
        <w:t>f</w:t>
      </w:r>
      <w:r>
        <w:rPr>
          <w:i/>
          <w:iCs/>
        </w:rPr>
        <w:t>(0)</w:t>
      </w:r>
      <w:r>
        <w:t xml:space="preserve"> index for the sp</w:t>
      </w:r>
      <w:r>
        <w:rPr>
          <w:vertAlign w:val="superscript"/>
        </w:rPr>
        <w:t>2</w:t>
      </w:r>
      <w:r>
        <w:t xml:space="preserve"> carbon atom involved in initial C–O bond formation yielded a MAE of 1.</w:t>
      </w:r>
      <w:r w:rsidR="001956A1">
        <w:t>19</w:t>
      </w:r>
      <w:r>
        <w:t xml:space="preserve"> kcal/mol compared to the computed epoxidation barriers in the test set. Even worse performance was realized with the </w:t>
      </w:r>
      <w:r>
        <w:rPr>
          <w:i/>
          <w:iCs/>
        </w:rPr>
        <w:t>f(-)</w:t>
      </w:r>
      <w:r>
        <w:t xml:space="preserve"> index in the test set (MAE = 1.</w:t>
      </w:r>
      <w:r w:rsidR="001956A1">
        <w:t>61</w:t>
      </w:r>
      <w:r>
        <w:t xml:space="preserve"> kcal/mol). The </w:t>
      </w:r>
      <w:r w:rsidRPr="00A7666B">
        <w:rPr>
          <w:i/>
          <w:iCs/>
        </w:rPr>
        <w:t>f</w:t>
      </w:r>
      <w:r>
        <w:rPr>
          <w:i/>
          <w:iCs/>
        </w:rPr>
        <w:t>(+)</w:t>
      </w:r>
      <w:r>
        <w:t xml:space="preserve"> index, however, correlated reasonably with epoxidation barriers (Figure 6). In general, the predictive power of traditional condensed Fukui indices by a linear model went as </w:t>
      </w:r>
      <w:r w:rsidRPr="00356394">
        <w:rPr>
          <w:i/>
          <w:iCs/>
        </w:rPr>
        <w:t>f(+)</w:t>
      </w:r>
      <w:r>
        <w:t xml:space="preserve"> &gt; </w:t>
      </w:r>
      <w:r w:rsidRPr="00356394">
        <w:rPr>
          <w:i/>
          <w:iCs/>
        </w:rPr>
        <w:t>f(0)</w:t>
      </w:r>
      <w:r>
        <w:t xml:space="preserve"> &gt; </w:t>
      </w:r>
      <w:r w:rsidRPr="00356394">
        <w:rPr>
          <w:i/>
          <w:iCs/>
        </w:rPr>
        <w:t>f(-)</w:t>
      </w:r>
      <w:r>
        <w:t>.</w:t>
      </w:r>
    </w:p>
    <w:p w14:paraId="0E3F73C3" w14:textId="6B770B79" w:rsidR="00AC5820" w:rsidRDefault="003437A7" w:rsidP="003846AC">
      <w:pPr>
        <w:pStyle w:val="VAFigureCaption"/>
      </w:pPr>
      <w:r>
        <w:rPr>
          <w:noProof/>
        </w:rPr>
        <w:drawing>
          <wp:inline distT="0" distB="0" distL="0" distR="0" wp14:anchorId="51000A15" wp14:editId="1CF07AB9">
            <wp:extent cx="3044825" cy="1826895"/>
            <wp:effectExtent l="0" t="0" r="3175" b="1905"/>
            <wp:docPr id="9" name="Chart 9">
              <a:extLst xmlns:a="http://schemas.openxmlformats.org/drawingml/2006/main">
                <a:ext uri="{FF2B5EF4-FFF2-40B4-BE49-F238E27FC236}">
                  <a16:creationId xmlns:a16="http://schemas.microsoft.com/office/drawing/2014/main" id="{384D6F54-0439-4239-A896-C508A591EB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348AA40" w14:textId="51CF9421" w:rsidR="00AC5820" w:rsidRPr="00511C9A" w:rsidRDefault="00AC5820" w:rsidP="00E8505D">
      <w:pPr>
        <w:pStyle w:val="VAFigureCaption"/>
      </w:pPr>
      <w:r w:rsidRPr="00BE533F">
        <w:t>F</w:t>
      </w:r>
      <w:r>
        <w:t xml:space="preserve">igure 6 Correlation between the condensed </w:t>
      </w:r>
      <w:r w:rsidRPr="00511C9A">
        <w:rPr>
          <w:i/>
          <w:iCs/>
        </w:rPr>
        <w:t>f(+)</w:t>
      </w:r>
      <w:r>
        <w:rPr>
          <w:i/>
          <w:iCs/>
        </w:rPr>
        <w:t xml:space="preserve"> </w:t>
      </w:r>
      <w:r>
        <w:t xml:space="preserve">Fukui index and computed epoxidation barriers.  The remaining Fukui indices as computed at GFN2-xTB yielded MAEs of &gt;&gt; 1 kcal/mol. </w:t>
      </w:r>
    </w:p>
    <w:p w14:paraId="25A53FC4" w14:textId="79A7BAEB" w:rsidR="00390C5B" w:rsidRDefault="00B1115C" w:rsidP="00772D16">
      <w:pPr>
        <w:pStyle w:val="TAMainText"/>
      </w:pPr>
      <w:r>
        <w:t xml:space="preserve">While the </w:t>
      </w:r>
      <w:r w:rsidR="00A01724">
        <w:t xml:space="preserve">comparatively </w:t>
      </w:r>
      <w:r>
        <w:t xml:space="preserve">poor performance of </w:t>
      </w:r>
      <w:r w:rsidRPr="00B1115C">
        <w:rPr>
          <w:i/>
          <w:iCs/>
        </w:rPr>
        <w:t>f(0)</w:t>
      </w:r>
      <w:r>
        <w:t xml:space="preserve"> for predicting epoxidation barriers is surprising, the findings regarding the remaining indices perhaps match our expectations. Treating the alkene as a nucleophile would generate a carbocation intermediate. </w:t>
      </w:r>
      <w:r w:rsidR="000F36E0">
        <w:t>For many of our substrates</w:t>
      </w:r>
      <w:r>
        <w:t xml:space="preserve">, this would be a </w:t>
      </w:r>
      <w:r w:rsidR="000F36E0">
        <w:t>secondary</w:t>
      </w:r>
      <w:r>
        <w:t xml:space="preserve"> carbocation and be </w:t>
      </w:r>
      <w:r w:rsidR="004C66B7">
        <w:t>generally</w:t>
      </w:r>
      <w:r w:rsidR="00C74314">
        <w:t xml:space="preserve"> </w:t>
      </w:r>
      <w:r>
        <w:t>unfavorable</w:t>
      </w:r>
      <w:r w:rsidR="000F36E0">
        <w:t>. A</w:t>
      </w:r>
      <w:r w:rsidR="0054397F">
        <w:t>n</w:t>
      </w:r>
      <w:r>
        <w:t xml:space="preserve"> intermediate </w:t>
      </w:r>
      <w:r w:rsidR="0054397F">
        <w:t xml:space="preserve">with cationic character </w:t>
      </w:r>
      <w:r>
        <w:t xml:space="preserve">may explain the lack of barrier correlation to </w:t>
      </w:r>
      <w:r w:rsidRPr="00B1115C">
        <w:rPr>
          <w:i/>
          <w:iCs/>
        </w:rPr>
        <w:t>f(</w:t>
      </w:r>
      <w:r>
        <w:rPr>
          <w:i/>
          <w:iCs/>
        </w:rPr>
        <w:t>-</w:t>
      </w:r>
      <w:r w:rsidRPr="00B1115C">
        <w:rPr>
          <w:i/>
          <w:iCs/>
        </w:rPr>
        <w:t>)</w:t>
      </w:r>
      <w:r w:rsidR="00AC5820">
        <w:t xml:space="preserve"> in our data set containing principally electron withdrawing substituents</w:t>
      </w:r>
      <w:r>
        <w:t xml:space="preserve">. </w:t>
      </w:r>
      <w:r w:rsidR="00AC5820">
        <w:t xml:space="preserve">While our </w:t>
      </w:r>
      <w:r>
        <w:t xml:space="preserve">substrate panel is </w:t>
      </w:r>
      <w:r w:rsidR="00C74314">
        <w:t>de</w:t>
      </w:r>
      <w:r>
        <w:t xml:space="preserve">void of any strongly </w:t>
      </w:r>
      <w:r w:rsidR="00C74314">
        <w:t>π</w:t>
      </w:r>
      <w:r>
        <w:t xml:space="preserve">-donating </w:t>
      </w:r>
      <w:r w:rsidR="0054397F">
        <w:t xml:space="preserve">conjugated </w:t>
      </w:r>
      <w:del w:id="140" w:author="Phillip Gingrich" w:date="2022-03-24T13:03:00Z">
        <w:r>
          <w:delText>substituents</w:delText>
        </w:r>
        <w:r w:rsidR="00C74314">
          <w:delText>these</w:delText>
        </w:r>
      </w:del>
      <w:ins w:id="141" w:author="Phillip Gingrich" w:date="2022-03-24T13:03:00Z">
        <w:r>
          <w:t>substituents</w:t>
        </w:r>
        <w:r w:rsidR="004F3F50">
          <w:t xml:space="preserve">, </w:t>
        </w:r>
        <w:r w:rsidR="00C74314">
          <w:t>these</w:t>
        </w:r>
      </w:ins>
      <w:r w:rsidR="00C74314">
        <w:t xml:space="preserve"> also are not generally found among Nature</w:t>
      </w:r>
      <w:r w:rsidR="00C74314">
        <w:rPr>
          <w:rFonts w:hint="eastAsia"/>
        </w:rPr>
        <w:t>’</w:t>
      </w:r>
      <w:r w:rsidR="00C74314">
        <w:t>s P450 substrates</w:t>
      </w:r>
      <w:r w:rsidR="00720582">
        <w:t>, perhaps due to competing dealkylation mechanisms.</w:t>
      </w:r>
      <w:r w:rsidR="00720582">
        <w:fldChar w:fldCharType="begin"/>
      </w:r>
      <w:r w:rsidR="00720582">
        <w:instrText xml:space="preserve"> ADDIN EN.CITE &lt;EndNote&gt;&lt;Cite&gt;&lt;Author&gt;Shaik&lt;/Author&gt;&lt;Year&gt;2010&lt;/Year&gt;&lt;RecNum&gt;136&lt;/RecNum&gt;&lt;DisplayText&gt;&lt;style face="superscript"&gt;2&lt;/style&gt;&lt;/DisplayText&gt;&lt;record&gt;&lt;rec-number&gt;136&lt;/rec-number&gt;&lt;foreign-keys&gt;&lt;key app="EN" db-id="pesawtpsv9vev0exef3xzwfkedpxvfz22awe" timestamp="1605379095"&gt;136&lt;/key&gt;&lt;/foreign-keys&gt;&lt;ref-type name="Journal Article"&gt;17&lt;/ref-type&gt;&lt;contributors&gt;&lt;authors&gt;&lt;author&gt;Shaik, Sason&lt;/author&gt;&lt;author&gt;Cohen, Shimrit&lt;/author&gt;&lt;author&gt;Wang, Yong&lt;/author&gt;&lt;author&gt;Chen, Hui&lt;/author&gt;&lt;author&gt;Kumar, Devesh&lt;/author&gt;&lt;author&gt;Thiel, Walter&lt;/author&gt;&lt;/authors&gt;&lt;/contributors&gt;&lt;titles&gt;&lt;title&gt;P450 Enzymes: Their Structure, Reactivity, and Selectivity—Modeled by QM/MM Calculations&lt;/title&gt;&lt;secondary-title&gt;Chemical Reviews&lt;/secondary-title&gt;&lt;/titles&gt;&lt;periodical&gt;&lt;full-title&gt;Chemical reviews&lt;/full-title&gt;&lt;/periodical&gt;&lt;pages&gt;949-1017&lt;/pages&gt;&lt;volume&gt;110&lt;/volume&gt;&lt;number&gt;2&lt;/number&gt;&lt;dates&gt;&lt;year&gt;2010&lt;/year&gt;&lt;pub-dates&gt;&lt;date&gt;2010/02/10&lt;/date&gt;&lt;/pub-dates&gt;&lt;/dates&gt;&lt;publisher&gt;American Chemical Society&lt;/publisher&gt;&lt;isbn&gt;0009-2665&lt;/isbn&gt;&lt;urls&gt;&lt;related-urls&gt;&lt;url&gt;https://doi.org/10.1021/cr900121s&lt;/url&gt;&lt;/related-urls&gt;&lt;/urls&gt;&lt;electronic-resource-num&gt;10.1021/cr900121s&lt;/electronic-resource-num&gt;&lt;/record&gt;&lt;/Cite&gt;&lt;/EndNote&gt;</w:instrText>
      </w:r>
      <w:r w:rsidR="00720582">
        <w:fldChar w:fldCharType="separate"/>
      </w:r>
      <w:r w:rsidR="00720582" w:rsidRPr="00E64597">
        <w:rPr>
          <w:noProof/>
          <w:vertAlign w:val="superscript"/>
        </w:rPr>
        <w:t>2</w:t>
      </w:r>
      <w:r w:rsidR="00720582">
        <w:fldChar w:fldCharType="end"/>
      </w:r>
      <w:r>
        <w:t xml:space="preserve"> </w:t>
      </w:r>
      <w:r w:rsidR="00390C5B">
        <w:t xml:space="preserve">Alternatively, the alkene may be considered as an electrophile (Figure </w:t>
      </w:r>
      <w:r w:rsidR="00BE1AF0">
        <w:t>5</w:t>
      </w:r>
      <w:r w:rsidR="00390C5B">
        <w:t xml:space="preserve">c). </w:t>
      </w:r>
      <w:r w:rsidR="009F40E9">
        <w:t xml:space="preserve">This viewpoint diverges </w:t>
      </w:r>
      <w:r w:rsidR="00390C5B">
        <w:t xml:space="preserve">from the </w:t>
      </w:r>
      <w:r w:rsidR="009F40E9">
        <w:t xml:space="preserve">dogma </w:t>
      </w:r>
      <w:r w:rsidR="00390C5B">
        <w:t xml:space="preserve">of a radical mechanism, </w:t>
      </w:r>
      <w:r w:rsidR="009F40E9">
        <w:t xml:space="preserve">with </w:t>
      </w:r>
      <w:r w:rsidR="00390C5B">
        <w:t>the intermediate following C–O bond formation be</w:t>
      </w:r>
      <w:r w:rsidR="009F40E9">
        <w:t>ing</w:t>
      </w:r>
      <w:r w:rsidR="00390C5B">
        <w:t xml:space="preserve"> a carbanion</w:t>
      </w:r>
      <w:r>
        <w:t xml:space="preserve">. </w:t>
      </w:r>
      <w:r w:rsidR="004C66B7">
        <w:t>A</w:t>
      </w:r>
      <w:r w:rsidR="0054397F">
        <w:t xml:space="preserve">n </w:t>
      </w:r>
      <w:r w:rsidR="00390C5B">
        <w:t xml:space="preserve">intermediate </w:t>
      </w:r>
      <w:r w:rsidR="0054397F">
        <w:t xml:space="preserve">with anionic character </w:t>
      </w:r>
      <w:r w:rsidR="00390C5B">
        <w:t xml:space="preserve">will be </w:t>
      </w:r>
      <w:r w:rsidR="00273082">
        <w:t>reasonably stabilized</w:t>
      </w:r>
      <w:r w:rsidR="00390C5B">
        <w:t xml:space="preserve"> by </w:t>
      </w:r>
      <w:r w:rsidR="00273082">
        <w:t xml:space="preserve">the </w:t>
      </w:r>
      <w:r w:rsidR="00390C5B">
        <w:t>substituent</w:t>
      </w:r>
      <w:r w:rsidR="00AC5820">
        <w:t>s found in our dataset</w:t>
      </w:r>
      <w:r w:rsidR="00390C5B">
        <w:t xml:space="preserve">. Indeed, this trend is observed </w:t>
      </w:r>
      <w:r>
        <w:t xml:space="preserve">between the </w:t>
      </w:r>
      <w:r w:rsidRPr="00B1115C">
        <w:rPr>
          <w:i/>
          <w:iCs/>
        </w:rPr>
        <w:t>f(+)</w:t>
      </w:r>
      <w:r>
        <w:t xml:space="preserve"> index and epoxidation barriers (Figure </w:t>
      </w:r>
      <w:r w:rsidR="00BE1AF0">
        <w:t>6</w:t>
      </w:r>
      <w:r>
        <w:t>)</w:t>
      </w:r>
      <w:r w:rsidR="00390C5B">
        <w:t>. Substrates such as acrolein and nitroethylene, among others, have epoxidation barriers ca. 5 kcal/mol less than that for ethylene. Additionally, it is documented that the axial thiolate ligand coordinated to the heme iron is a particularly strong donor.</w:t>
      </w:r>
      <w:del w:id="142" w:author="Phillip Gingrich" w:date="2022-03-24T13:03:00Z">
        <w:r w:rsidR="00DD1CBE">
          <w:fldChar w:fldCharType="begin">
            <w:fldData xml:space="preserve">PEVuZE5vdGU+PENpdGU+PEF1dGhvcj5PZ2xpYXJvPC9BdXRob3I+PFllYXI+MjAwMjwvWWVhcj48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</w:fldData>
          </w:fldChar>
        </w:r>
        <w:r w:rsidR="003F3ED2">
          <w:delInstrText xml:space="preserve"> ADDIN EN.CITE </w:delInstrText>
        </w:r>
        <w:r w:rsidR="003F3ED2">
          <w:fldChar w:fldCharType="begin">
            <w:fldData xml:space="preserve">PEVuZE5vdGU+PENpdGU+PEF1dGhvcj5PZ2xpYXJvPC9BdXRob3I+PFllYXI+MjAwMjwvWWVhcj48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</w:fldData>
          </w:fldChar>
        </w:r>
        <w:r w:rsidR="003F3ED2">
          <w:delInstrText xml:space="preserve"> ADDIN EN.CITE.DATA </w:delInstrText>
        </w:r>
        <w:r w:rsidR="003F3ED2">
          <w:fldChar w:fldCharType="end"/>
        </w:r>
        <w:r w:rsidR="00DD1CBE">
          <w:fldChar w:fldCharType="separate"/>
        </w:r>
        <w:r w:rsidR="003F3ED2" w:rsidRPr="003F3ED2">
          <w:rPr>
            <w:noProof/>
            <w:vertAlign w:val="superscript"/>
          </w:rPr>
          <w:delText>37-38</w:delText>
        </w:r>
        <w:r w:rsidR="00DD1CBE">
          <w:fldChar w:fldCharType="end"/>
        </w:r>
      </w:del>
      <w:ins w:id="143" w:author="Phillip Gingrich" w:date="2022-03-24T13:03:00Z">
        <w:r w:rsidR="00DD1CBE">
          <w:fldChar w:fldCharType="begin">
            <w:fldData xml:space="preserve">PEVuZE5vdGU+PENpdGU+PEF1dGhvcj5PZ2xpYXJvPC9BdXRob3I+PFllYXI+MjAwMjwvWWVhcj48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</w:fldData>
          </w:fldChar>
        </w:r>
        <w:r w:rsidR="009F27CE">
          <w:instrText xml:space="preserve"> ADDIN EN.CITE </w:instrText>
        </w:r>
        <w:r w:rsidR="009F27CE">
          <w:fldChar w:fldCharType="begin">
            <w:fldData xml:space="preserve">PEVuZE5vdGU+PENpdGU+PEF1dGhvcj5PZ2xpYXJvPC9BdXRob3I+PFllYXI+MjAwMjwvWWVhcj48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</w:fldData>
          </w:fldChar>
        </w:r>
        <w:r w:rsidR="009F27CE">
          <w:instrText xml:space="preserve"> ADDIN EN.CITE.DATA </w:instrText>
        </w:r>
        <w:r w:rsidR="009F27CE">
          <w:fldChar w:fldCharType="end"/>
        </w:r>
        <w:r w:rsidR="00DD1CBE">
          <w:fldChar w:fldCharType="separate"/>
        </w:r>
        <w:r w:rsidR="009F27CE" w:rsidRPr="009F27CE">
          <w:rPr>
            <w:noProof/>
            <w:vertAlign w:val="superscript"/>
          </w:rPr>
          <w:t>43, 44</w:t>
        </w:r>
        <w:r w:rsidR="00DD1CBE">
          <w:fldChar w:fldCharType="end"/>
        </w:r>
      </w:ins>
      <w:r w:rsidR="00390C5B">
        <w:t xml:space="preserve"> The removal of this electron “push” has been studied with neutral serine P450 mutants that exhibit altered reactivity (e.g., the carbene transferase).</w:t>
      </w:r>
      <w:del w:id="144" w:author="Phillip Gingrich" w:date="2022-03-24T13:03:00Z">
        <w:r w:rsidR="00DD1CBE">
          <w:fldChar w:fldCharType="begin"/>
        </w:r>
        <w:r w:rsidR="003F3ED2">
          <w:delInstrText xml:space="preserve"> ADDIN EN.CITE &lt;EndNote&gt;&lt;Cite&gt;&lt;Author&gt;Coelho&lt;/Author&gt;&lt;Year&gt;2013&lt;/Year&gt;&lt;RecNum&gt;241&lt;/RecNum&gt;&lt;DisplayText&gt;&lt;style face="superscript"&gt;39&lt;/style&gt;&lt;/DisplayText&gt;&lt;record&gt;&lt;rec-number&gt;241&lt;/rec-number&gt;&lt;foreign-keys&gt;&lt;key app="EN" db-id="pesawtpsv9vev0exef3xzwfkedpxvfz22awe" timestamp="1637799952"&gt;241&lt;/key&gt;&lt;/foreign-keys&gt;&lt;ref-type name="Journal Article"&gt;17&lt;/ref-type&gt;&lt;contributors&gt;&lt;authors&gt;&lt;author&gt;Coelho, Pedro S.&lt;/author&gt;&lt;author&gt;Wang, Z. Jane&lt;/author&gt;&lt;author&gt;Ener, Maraia E.&lt;/author&gt;&lt;author&gt;Baril, Stefanie A.&lt;/author&gt;&lt;author&gt;Kannan, Arvind&lt;/author&gt;&lt;author&gt;Arnold, Frances H.&lt;/author&gt;&lt;author&gt;Brustad, Eric M.&lt;/author&gt;&lt;/authors&gt;&lt;/contributors&gt;&lt;titles&gt;&lt;title&gt;A serine-substituted P450 catalyzes highly efficient carbene transfer to olefins in vivo&lt;/title&gt;&lt;secondary-title&gt;Nature Chemical Biology&lt;/secondary-title&gt;&lt;/titles&gt;&lt;periodical&gt;&lt;full-title&gt;Nature Chemical Biology&lt;/full-title&gt;&lt;/periodical&gt;&lt;pages&gt;485-487&lt;/pages&gt;&lt;volume&gt;9&lt;/volume&gt;&lt;number&gt;8&lt;/number&gt;&lt;dates&gt;&lt;year&gt;2013&lt;/year&gt;&lt;pub-dates&gt;&lt;date&gt;2013/08/01&lt;/date&gt;&lt;/pub-dates&gt;&lt;/dates&gt;&lt;isbn&gt;1552-4469&lt;/isbn&gt;&lt;urls&gt;&lt;related-urls&gt;&lt;url&gt;https://doi.org/10.1038/nchembio.1278&lt;/url&gt;&lt;/related-urls&gt;&lt;/urls&gt;&lt;electronic-resource-num&gt;10.1038/nchembio.1278&lt;/electronic-resource-num&gt;&lt;/record&gt;&lt;/Cite&gt;&lt;/EndNote&gt;</w:delInstrText>
        </w:r>
        <w:r w:rsidR="00DD1CBE">
          <w:fldChar w:fldCharType="separate"/>
        </w:r>
        <w:r w:rsidR="003F3ED2" w:rsidRPr="003F3ED2">
          <w:rPr>
            <w:noProof/>
            <w:vertAlign w:val="superscript"/>
          </w:rPr>
          <w:delText>39</w:delText>
        </w:r>
        <w:r w:rsidR="00DD1CBE">
          <w:fldChar w:fldCharType="end"/>
        </w:r>
      </w:del>
      <w:ins w:id="145" w:author="Phillip Gingrich" w:date="2022-03-24T13:03:00Z">
        <w:r w:rsidR="00DD1CBE">
          <w:fldChar w:fldCharType="begin"/>
        </w:r>
        <w:r w:rsidR="009F27CE">
          <w:instrText xml:space="preserve"> ADDIN EN.CITE &lt;EndNote&gt;&lt;Cite&gt;&lt;Author&gt;Coelho&lt;/Author&gt;&lt;Year&gt;2013&lt;/Year&gt;&lt;RecNum&gt;241&lt;/RecNum&gt;&lt;DisplayText&gt;&lt;style face="superscript"&gt;45&lt;/style&gt;&lt;/DisplayText&gt;&lt;record&gt;&lt;rec-number&gt;241&lt;/rec-number&gt;&lt;foreign-keys&gt;&lt;key app="EN" db-id="pesawtpsv9vev0exef3xzwfkedpxvfz22awe" timestamp="1637799952"&gt;241&lt;/key&gt;&lt;/foreign-keys&gt;&lt;ref-type name="Journal Article"&gt;17&lt;/ref-type&gt;&lt;contributors&gt;&lt;authors&gt;&lt;author&gt;Coelho, Pedro S.&lt;/author&gt;&lt;author&gt;Wang, Z. Jane&lt;/author&gt;&lt;author&gt;Ener, Maraia E.&lt;/author&gt;&lt;author&gt;Baril, Stefanie A.&lt;/author&gt;&lt;author&gt;Kannan, Arvind&lt;/author&gt;&lt;author&gt;Arnold, Frances H.&lt;/author&gt;&lt;author&gt;Brustad, Eric M.&lt;/author&gt;&lt;/authors&gt;&lt;/contributors&gt;&lt;titles&gt;&lt;title&gt;A serine-substituted P450 catalyzes highly efficient carbene transfer to olefins in vivo&lt;/title&gt;&lt;secondary-title&gt;Nature Chemical Biology&lt;/secondary-title&gt;&lt;/titles&gt;&lt;periodical&gt;&lt;full-title&gt;Nature Chemical Biology&lt;/full-title&gt;&lt;/periodical&gt;&lt;pages&gt;485-487&lt;/pages&gt;&lt;volume&gt;9&lt;/volume&gt;&lt;number&gt;8&lt;/number&gt;&lt;dates&gt;&lt;year&gt;2013&lt;/year&gt;&lt;pub-dates&gt;&lt;date&gt;2013/08/01&lt;/date&gt;&lt;/pub-dates&gt;&lt;/dates&gt;&lt;isbn&gt;1552-4469&lt;/isbn&gt;&lt;urls&gt;&lt;related-urls&gt;&lt;url&gt;https://doi.org/10.1038/nchembio.1278&lt;/url&gt;&lt;/related-urls&gt;&lt;/urls&gt;&lt;electronic-resource-num&gt;10.1038/nchembio.1278&lt;/electronic-resource-num&gt;&lt;/record&gt;&lt;/Cite&gt;&lt;/EndNote&gt;</w:instrText>
        </w:r>
        <w:r w:rsidR="00DD1CBE">
          <w:fldChar w:fldCharType="separate"/>
        </w:r>
        <w:r w:rsidR="009F27CE" w:rsidRPr="009F27CE">
          <w:rPr>
            <w:noProof/>
            <w:vertAlign w:val="superscript"/>
          </w:rPr>
          <w:t>45</w:t>
        </w:r>
        <w:r w:rsidR="00DD1CBE">
          <w:fldChar w:fldCharType="end"/>
        </w:r>
      </w:ins>
      <w:r w:rsidR="00390C5B">
        <w:t xml:space="preserve"> Considering this electron donating interaction alongside observed substituent effects, assigning electrophilic character to the alkene is reasonable in our assessment and rationalizes the observed correlation between epoxidation barriers and the </w:t>
      </w:r>
      <w:r w:rsidRPr="00B1115C">
        <w:rPr>
          <w:i/>
          <w:iCs/>
        </w:rPr>
        <w:t>f(+)</w:t>
      </w:r>
      <w:r>
        <w:t xml:space="preserve"> </w:t>
      </w:r>
      <w:r w:rsidR="00390C5B">
        <w:t>index.</w:t>
      </w:r>
      <w:r w:rsidR="009F40E9">
        <w:t xml:space="preserve"> </w:t>
      </w:r>
    </w:p>
    <w:p w14:paraId="4EA9D54D" w14:textId="50FA2ABF" w:rsidR="0092480D" w:rsidRDefault="00AC5820" w:rsidP="00772D16">
      <w:pPr>
        <w:pStyle w:val="TAMainText"/>
      </w:pPr>
      <w:r>
        <w:t xml:space="preserve">To </w:t>
      </w:r>
      <w:r w:rsidR="000F36E0">
        <w:t>further examine this point</w:t>
      </w:r>
      <w:r>
        <w:t xml:space="preserve">, we investigated the </w:t>
      </w:r>
      <w:r w:rsidR="00B34C80">
        <w:t>charge evolution</w:t>
      </w:r>
      <w:r>
        <w:t xml:space="preserve"> </w:t>
      </w:r>
      <w:r w:rsidR="004E1CB2">
        <w:t>during the initial C–O bond formation event</w:t>
      </w:r>
      <w:r>
        <w:t xml:space="preserve"> </w:t>
      </w:r>
      <w:r w:rsidR="00B34C80">
        <w:t xml:space="preserve">using </w:t>
      </w:r>
      <w:r>
        <w:t>traditional stationary point analys</w:t>
      </w:r>
      <w:r w:rsidR="004E1CB2">
        <w:t>i</w:t>
      </w:r>
      <w:r>
        <w:t>s</w:t>
      </w:r>
      <w:r w:rsidR="004E1CB2">
        <w:t xml:space="preserve"> with B3LYP/LACVP**</w:t>
      </w:r>
      <w:r>
        <w:t>.  Using ethylene, vinyl</w:t>
      </w:r>
      <w:r w:rsidR="004E1CB2">
        <w:t xml:space="preserve"> </w:t>
      </w:r>
      <w:r>
        <w:t xml:space="preserve">chloride, and </w:t>
      </w:r>
      <w:r w:rsidR="004E1CB2">
        <w:t>nitroethylene, summed Hirshfeld charges in the substrate</w:t>
      </w:r>
      <w:r w:rsidR="0080651A">
        <w:t xml:space="preserve"> fragment</w:t>
      </w:r>
      <w:r w:rsidR="004E1CB2">
        <w:t xml:space="preserve"> were examined </w:t>
      </w:r>
      <w:r w:rsidR="0080651A">
        <w:t>in the reaction complex, transition state, and intermediate structures</w:t>
      </w:r>
      <w:r w:rsidR="004E1CB2">
        <w:t>.</w:t>
      </w:r>
    </w:p>
    <w:p w14:paraId="4AD1ADF5" w14:textId="77777777" w:rsidR="004E0150" w:rsidRDefault="004E0150" w:rsidP="003846AC">
      <w:pPr>
        <w:pStyle w:val="VAFigureCaption"/>
      </w:pPr>
      <w:r>
        <w:rPr>
          <w:noProof/>
        </w:rPr>
        <w:drawing>
          <wp:inline distT="0" distB="0" distL="0" distR="0" wp14:anchorId="76EDE95E" wp14:editId="7A6EC6F3">
            <wp:extent cx="3044825" cy="2156346"/>
            <wp:effectExtent l="0" t="0" r="3175" b="0"/>
            <wp:docPr id="13" name="Chart 13">
              <a:extLst xmlns:a="http://schemas.openxmlformats.org/drawingml/2006/main">
                <a:ext uri="{FF2B5EF4-FFF2-40B4-BE49-F238E27FC236}">
                  <a16:creationId xmlns:a16="http://schemas.microsoft.com/office/drawing/2014/main" id="{CD6498B0-3635-4816-84A4-DF33C42F99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846B323" w14:textId="004AB6EA" w:rsidR="004E0150" w:rsidRDefault="004E0150" w:rsidP="003846AC">
      <w:pPr>
        <w:pStyle w:val="VAFigureCaption"/>
      </w:pPr>
      <w:r w:rsidRPr="00BE533F">
        <w:t>F</w:t>
      </w:r>
      <w:r>
        <w:t xml:space="preserve">igure </w:t>
      </w:r>
      <w:r w:rsidR="004C66B7">
        <w:t>7</w:t>
      </w:r>
      <w:r>
        <w:t xml:space="preserve"> </w:t>
      </w:r>
      <w:r w:rsidR="005645A4">
        <w:t>Evolution of the summed Hirshfeld charge on the substrate fragment across the reaction coordinate for the initial C–O bond formation event in ethylene, vinyl chloride, and nitroethylene</w:t>
      </w:r>
      <w:r>
        <w:t>.</w:t>
      </w:r>
    </w:p>
    <w:p w14:paraId="6966E4EF" w14:textId="32BAD530" w:rsidR="00FC355F" w:rsidRDefault="0080651A" w:rsidP="00772D16">
      <w:pPr>
        <w:pStyle w:val="TAMainText"/>
      </w:pPr>
      <w:r>
        <w:t>As seen in Figure 7</w:t>
      </w:r>
      <w:r w:rsidR="00B34C80">
        <w:t xml:space="preserve">, there is discernable </w:t>
      </w:r>
      <w:r w:rsidR="00675E8F">
        <w:t>charge separation between the substrate fragment and the heme</w:t>
      </w:r>
      <w:r w:rsidR="00302CF0">
        <w:t xml:space="preserve"> (given a total neutral charge for the modeled system)</w:t>
      </w:r>
      <w:r>
        <w:t xml:space="preserve"> in the transition state for all three compounds</w:t>
      </w:r>
      <w:r w:rsidR="00302CF0">
        <w:t>.</w:t>
      </w:r>
      <w:r w:rsidR="00675E8F">
        <w:t xml:space="preserve">  </w:t>
      </w:r>
      <w:r w:rsidR="00302CF0">
        <w:t>Additionally, t</w:t>
      </w:r>
      <w:r w:rsidR="00675E8F">
        <w:t>he decrease in charge in the substrate</w:t>
      </w:r>
      <w:r w:rsidR="00302CF0">
        <w:t xml:space="preserve"> fragment</w:t>
      </w:r>
      <w:r w:rsidR="00AB08BB">
        <w:t xml:space="preserve"> relative to the ethylene system</w:t>
      </w:r>
      <w:r w:rsidR="00302CF0">
        <w:t xml:space="preserve"> in the transition state </w:t>
      </w:r>
      <w:r w:rsidR="004C66B7">
        <w:t>qualitatively follows</w:t>
      </w:r>
      <w:r w:rsidR="00302CF0">
        <w:t xml:space="preserve"> the strength of the electron withdrawing substituents (perhaps as indicated by Hammett </w:t>
      </w:r>
      <w:r w:rsidR="00302CF0">
        <w:rPr>
          <w:rFonts w:ascii="Cambria" w:hAnsi="Cambria"/>
        </w:rPr>
        <w:t>σ</w:t>
      </w:r>
      <w:r w:rsidR="00302CF0">
        <w:rPr>
          <w:vertAlign w:val="subscript"/>
        </w:rPr>
        <w:t>p</w:t>
      </w:r>
      <w:r w:rsidR="00302CF0">
        <w:t xml:space="preserve"> values</w:t>
      </w:r>
      <w:del w:id="146" w:author="Phillip Gingrich" w:date="2022-03-24T13:03:00Z">
        <w:r w:rsidR="00FC355F">
          <w:fldChar w:fldCharType="begin"/>
        </w:r>
        <w:r w:rsidR="003F3ED2">
          <w:delInstrText xml:space="preserve"> ADDIN EN.CITE &lt;EndNote&gt;&lt;Cite&gt;&lt;Author&gt;Hansch&lt;/Author&gt;&lt;Year&gt;1991&lt;/Year&gt;&lt;RecNum&gt;243&lt;/RecNum&gt;&lt;DisplayText&gt;&lt;style face="superscript"&gt;40&lt;/style&gt;&lt;/DisplayText&gt;&lt;record&gt;&lt;rec-number&gt;243&lt;/rec-number&gt;&lt;foreign-keys&gt;&lt;key app="EN" db-id="pesawtpsv9vev0exef3xzwfkedpxvfz22awe" timestamp="1638487718"&gt;243&lt;/key&gt;&lt;/foreign-keys&gt;&lt;ref-type name="Journal Article"&gt;17&lt;/ref-type&gt;&lt;contributors&gt;&lt;authors&gt;&lt;author&gt;Hansch, Corwin&lt;/author&gt;&lt;author&gt;Leo, A.&lt;/author&gt;&lt;author&gt;Taft, R. W.&lt;/author&gt;&lt;/authors&gt;&lt;/contributors&gt;&lt;titles&gt;&lt;title&gt;A survey of Hammett substituent constants and resonance and field parameters&lt;/title&gt;&lt;secondary-title&gt;Chemical Reviews&lt;/secondary-title&gt;&lt;/titles&gt;&lt;periodical&gt;&lt;full-title&gt;Chemical reviews&lt;/full-title&gt;&lt;/periodical&gt;&lt;pages&gt;165-195&lt;/pages&gt;&lt;volume&gt;91&lt;/volume&gt;&lt;number&gt;2&lt;/number&gt;&lt;dates&gt;&lt;year&gt;1991&lt;/year&gt;&lt;pub-dates&gt;&lt;date&gt;1991/03/01&lt;/date&gt;&lt;/pub-dates&gt;&lt;/dates&gt;&lt;publisher&gt;American Chemical Society&lt;/publisher&gt;&lt;isbn&gt;0009-2665&lt;/isbn&gt;&lt;urls&gt;&lt;related-urls&gt;&lt;url&gt;https://doi.org/10.1021/cr00002a004&lt;/url&gt;&lt;/related-urls&gt;&lt;/urls&gt;&lt;electronic-resource-num&gt;10.1021/cr00002a004&lt;/electronic-resource-num&gt;&lt;/record&gt;&lt;/Cite&gt;&lt;/EndNote&gt;</w:delInstrText>
        </w:r>
        <w:r w:rsidR="00FC355F">
          <w:fldChar w:fldCharType="separate"/>
        </w:r>
        <w:r w:rsidR="003F3ED2" w:rsidRPr="003F3ED2">
          <w:rPr>
            <w:noProof/>
            <w:vertAlign w:val="superscript"/>
          </w:rPr>
          <w:delText>40</w:delText>
        </w:r>
        <w:r w:rsidR="00FC355F">
          <w:fldChar w:fldCharType="end"/>
        </w:r>
      </w:del>
      <w:ins w:id="147" w:author="Phillip Gingrich" w:date="2022-03-24T13:03:00Z">
        <w:r w:rsidR="00FC355F">
          <w:fldChar w:fldCharType="begin"/>
        </w:r>
        <w:r w:rsidR="009F27CE">
          <w:instrText xml:space="preserve"> ADDIN EN.CITE &lt;EndNote&gt;&lt;Cite&gt;&lt;Author&gt;Hansch&lt;/Author&gt;&lt;Year&gt;1991&lt;/Year&gt;&lt;RecNum&gt;243&lt;/RecNum&gt;&lt;DisplayText&gt;&lt;style face="superscript"&gt;46&lt;/style&gt;&lt;/DisplayText&gt;&lt;record&gt;&lt;rec-number&gt;243&lt;/rec-number&gt;&lt;foreign-keys&gt;&lt;key app="EN" db-id="pesawtpsv9vev0exef3xzwfkedpxvfz22awe" timestamp="1638487718"&gt;243&lt;/key&gt;&lt;/foreign-keys&gt;&lt;ref-type name="Journal Article"&gt;17&lt;/ref-type&gt;&lt;contributors&gt;&lt;authors&gt;&lt;author&gt;Hansch, Corwin&lt;/author&gt;&lt;author&gt;Leo, A.&lt;/author&gt;&lt;author&gt;Taft, R. W.&lt;/author&gt;&lt;/authors&gt;&lt;/contributors&gt;&lt;titles&gt;&lt;title&gt;A survey of Hammett substituent constants and resonance and field parameters&lt;/title&gt;&lt;secondary-title&gt;Chemical Reviews&lt;/secondary-title&gt;&lt;/titles&gt;&lt;periodical&gt;&lt;full-title&gt;Chemical reviews&lt;/full-title&gt;&lt;/periodical&gt;&lt;pages&gt;165-195&lt;/pages&gt;&lt;volume&gt;91&lt;/volume&gt;&lt;number&gt;2&lt;/number&gt;&lt;dates&gt;&lt;year&gt;1991&lt;/year&gt;&lt;pub-dates&gt;&lt;date&gt;1991/03/01&lt;/date&gt;&lt;/pub-dates&gt;&lt;/dates&gt;&lt;publisher&gt;American Chemical Society&lt;/publisher&gt;&lt;isbn&gt;0009-2665&lt;/isbn&gt;&lt;urls&gt;&lt;related-urls&gt;&lt;url&gt;https://doi.org/10.1021/cr00002a004&lt;/url&gt;&lt;/related-urls&gt;&lt;/urls&gt;&lt;electronic-resource-num&gt;10.1021/cr00002a004&lt;/electronic-resource-num&gt;&lt;/record&gt;&lt;/Cite&gt;&lt;/EndNote&gt;</w:instrText>
        </w:r>
        <w:r w:rsidR="00FC355F">
          <w:fldChar w:fldCharType="separate"/>
        </w:r>
        <w:r w:rsidR="009F27CE" w:rsidRPr="009F27CE">
          <w:rPr>
            <w:noProof/>
            <w:vertAlign w:val="superscript"/>
          </w:rPr>
          <w:t>46</w:t>
        </w:r>
        <w:r w:rsidR="00FC355F">
          <w:fldChar w:fldCharType="end"/>
        </w:r>
      </w:ins>
      <w:r w:rsidR="00302CF0">
        <w:t xml:space="preserve">), with nitroethylene yielding the most negatively charged substrate </w:t>
      </w:r>
      <w:r w:rsidR="002B1426">
        <w:t>fragment</w:t>
      </w:r>
      <w:r w:rsidR="00302CF0">
        <w:t xml:space="preserve">.  </w:t>
      </w:r>
      <w:r>
        <w:t xml:space="preserve">While </w:t>
      </w:r>
      <w:r w:rsidR="00167C4E">
        <w:t>these</w:t>
      </w:r>
      <w:r>
        <w:t xml:space="preserve"> data </w:t>
      </w:r>
      <w:r w:rsidR="00AB08BB">
        <w:t>do not support</w:t>
      </w:r>
      <w:r>
        <w:t>, nor is it our aim to argue</w:t>
      </w:r>
      <w:r w:rsidR="00167C4E">
        <w:t>,</w:t>
      </w:r>
      <w:r>
        <w:t xml:space="preserve"> that carbanions are </w:t>
      </w:r>
      <w:r w:rsidR="00167C4E">
        <w:t>intermediates</w:t>
      </w:r>
      <w:r>
        <w:t xml:space="preserve"> in these reactions, these findings suggest th</w:t>
      </w:r>
      <w:r w:rsidR="004C66B7">
        <w:t xml:space="preserve">e </w:t>
      </w:r>
      <w:r>
        <w:t xml:space="preserve">radical mechanism </w:t>
      </w:r>
      <w:r w:rsidR="00167C4E">
        <w:t xml:space="preserve">in Figure 5a </w:t>
      </w:r>
      <w:r>
        <w:t>involve</w:t>
      </w:r>
      <w:r w:rsidR="00167C4E">
        <w:t>s</w:t>
      </w:r>
      <w:r>
        <w:t xml:space="preserve"> significant charge separation</w:t>
      </w:r>
      <w:r w:rsidR="00167C4E">
        <w:t>, at least for those substrates described here</w:t>
      </w:r>
      <w:r>
        <w:t xml:space="preserve">. </w:t>
      </w:r>
      <w:r w:rsidR="00AB08BB">
        <w:t>W</w:t>
      </w:r>
      <w:r w:rsidR="00302CF0">
        <w:t>e believe the barrier correlation with the</w:t>
      </w:r>
      <w:r w:rsidR="00AC5820">
        <w:t xml:space="preserve"> </w:t>
      </w:r>
      <w:r w:rsidR="00302CF0" w:rsidRPr="00B1115C">
        <w:rPr>
          <w:i/>
          <w:iCs/>
        </w:rPr>
        <w:t>f(+)</w:t>
      </w:r>
      <w:r w:rsidR="00302CF0">
        <w:rPr>
          <w:i/>
          <w:iCs/>
        </w:rPr>
        <w:t xml:space="preserve"> </w:t>
      </w:r>
      <w:r w:rsidR="00FC355F">
        <w:t xml:space="preserve">index </w:t>
      </w:r>
      <w:r w:rsidR="00302CF0">
        <w:t>indicates the ability of electron (and spin) density to be delocalized away from the carbon involved in the C–O bond formation</w:t>
      </w:r>
      <w:r w:rsidR="00FC355F">
        <w:t xml:space="preserve">, rather than pointing toward the formation of </w:t>
      </w:r>
      <w:r w:rsidR="004C66B7">
        <w:t xml:space="preserve">a </w:t>
      </w:r>
      <w:r w:rsidR="00FC355F">
        <w:t xml:space="preserve">localized anion in the intermediate </w:t>
      </w:r>
      <w:r w:rsidR="004C66B7">
        <w:t>preceding</w:t>
      </w:r>
      <w:r w:rsidR="00FC355F">
        <w:t xml:space="preserve"> epoxide ring closure.</w:t>
      </w:r>
    </w:p>
    <w:p w14:paraId="542251EF" w14:textId="3ACDF89B" w:rsidR="00706000" w:rsidRPr="004F3F50" w:rsidRDefault="00AB08BB" w:rsidP="00772D16">
      <w:pPr>
        <w:pStyle w:val="TAMainText"/>
      </w:pPr>
      <w:r w:rsidRPr="004F3F50">
        <w:t>Orbital-Weighted Fukui Indices</w:t>
      </w:r>
    </w:p>
    <w:p w14:paraId="1E762D03" w14:textId="19A33517" w:rsidR="00B1115C" w:rsidRDefault="00B1115C" w:rsidP="00772D16">
      <w:pPr>
        <w:pStyle w:val="TAMainText"/>
      </w:pPr>
      <w:r>
        <w:t xml:space="preserve">While reasonable, the predictive power of the </w:t>
      </w:r>
      <w:r w:rsidR="00F632CC">
        <w:t xml:space="preserve">traditional </w:t>
      </w:r>
      <w:r w:rsidRPr="00B1115C">
        <w:rPr>
          <w:i/>
          <w:iCs/>
        </w:rPr>
        <w:t>f(+)</w:t>
      </w:r>
      <w:r>
        <w:t xml:space="preserve"> index only barely results in </w:t>
      </w:r>
      <w:r w:rsidR="00CC082B">
        <w:t xml:space="preserve">a </w:t>
      </w:r>
      <w:r>
        <w:t>MAE of less than 1 kcal/mol</w:t>
      </w:r>
      <w:r w:rsidR="00CC082B">
        <w:t xml:space="preserve"> in the test set (Figure 6)</w:t>
      </w:r>
      <w:r>
        <w:t>.</w:t>
      </w:r>
      <w:r w:rsidR="00356394">
        <w:t xml:space="preserve">  I</w:t>
      </w:r>
      <w:r w:rsidR="0078136F">
        <w:t>t</w:t>
      </w:r>
      <w:r w:rsidR="00356394">
        <w:t xml:space="preserve"> is known that traditional Fukui indices may be misleading in symmetric systems or those with nearly or fully degenerate frontier molecular orbitals, and orbital weighted Fukui indices are not susceptible to such issues.</w:t>
      </w:r>
      <w:r w:rsidR="00356394">
        <w:fldChar w:fldCharType="begin"/>
      </w:r>
      <w:r w:rsidR="00923F13">
        <w:instrText xml:space="preserve"> ADDIN EN.CITE &lt;EndNote&gt;&lt;Cite&gt;&lt;Author&gt;Pino-Rios&lt;/Author&gt;&lt;Year&gt;2017&lt;/Year&gt;&lt;RecNum&gt;209&lt;/RecNum&gt;&lt;DisplayText&gt;&lt;style face="superscript"&gt;</w:instrText>
      </w:r>
      <w:del w:id="148" w:author="Phillip Gingrich" w:date="2022-03-24T13:03:00Z">
        <w:r w:rsidR="002D6A0A">
          <w:delInstrText>13</w:delInstrText>
        </w:r>
      </w:del>
      <w:ins w:id="149" w:author="Phillip Gingrich" w:date="2022-03-24T13:03:00Z">
        <w:r w:rsidR="00923F13">
          <w:instrText>14</w:instrText>
        </w:r>
      </w:ins>
      <w:r w:rsidR="00923F13">
        <w:instrText>&lt;/style&gt;&lt;/DisplayText&gt;&lt;record&gt;&lt;rec-number&gt;209&lt;/rec-number&gt;&lt;foreign-keys&gt;&lt;key app="EN" db-id="pesawtpsv9vev0exef3xzwfkedpxvfz22awe" timestamp="1632498579"&gt;209&lt;/key&gt;&lt;/foreign-keys&gt;&lt;ref-type name="Journal Article"&gt;17&lt;/ref-type&gt;&lt;contributors&gt;&lt;authors&gt;&lt;author&gt;Pino-Rios, Ricardo&lt;/author&gt;&lt;author&gt;Yañez, Osvaldo&lt;/author&gt;&lt;author&gt;Inostroza, Diego&lt;/author&gt;&lt;author&gt;Ruiz, Lina&lt;/author&gt;&lt;author&gt;Cardenas, Carlos&lt;/author&gt;&lt;author&gt;Fuentealba, Patricio&lt;/author&gt;&lt;author&gt;Tiznado, William&lt;/author&gt;&lt;/authors&gt;&lt;/contributors&gt;&lt;titles&gt;&lt;title&gt;Proposal of a simple and effective local reactivity descriptor through a topological analysis of an orbital-weighted fukui function&lt;/title&gt;&lt;secondary-title&gt;Journal of Computational Chemistry&lt;/secondary-title&gt;&lt;/titles&gt;&lt;periodical&gt;&lt;full-title&gt;Journal of computational chemistry&lt;/full-title&gt;&lt;/periodical&gt;&lt;pages&gt;481-488&lt;/pages&gt;&lt;volume&gt;38&lt;/volume&gt;&lt;number&gt;8&lt;/number&gt;&lt;dates&gt;&lt;year&gt;2017&lt;/year&gt;&lt;/dates&gt;&lt;isbn&gt;0192-8651&lt;/isbn&gt;&lt;urls&gt;&lt;related-urls&gt;&lt;url&gt;https://onlinelibrary.wiley.com/doi/abs/10.1002/jcc.24699&lt;/url&gt;&lt;/related-urls&gt;&lt;/urls&gt;&lt;electronic-resource-num&gt;https://doi.org/10.1002/jcc.24699&lt;/electronic-resource-num&gt;&lt;/record&gt;&lt;/Cite&gt;&lt;/EndNote&gt;</w:instrText>
      </w:r>
      <w:r w:rsidR="00356394">
        <w:fldChar w:fldCharType="separate"/>
      </w:r>
      <w:del w:id="150" w:author="Phillip Gingrich" w:date="2022-03-24T13:03:00Z">
        <w:r w:rsidR="002D6A0A" w:rsidRPr="002D6A0A">
          <w:rPr>
            <w:noProof/>
            <w:vertAlign w:val="superscript"/>
          </w:rPr>
          <w:delText>13</w:delText>
        </w:r>
      </w:del>
      <w:ins w:id="151" w:author="Phillip Gingrich" w:date="2022-03-24T13:03:00Z">
        <w:r w:rsidR="00923F13" w:rsidRPr="00923F13">
          <w:rPr>
            <w:noProof/>
            <w:vertAlign w:val="superscript"/>
          </w:rPr>
          <w:t>14</w:t>
        </w:r>
      </w:ins>
      <w:r w:rsidR="00356394">
        <w:fldChar w:fldCharType="end"/>
      </w:r>
    </w:p>
    <w:p w14:paraId="25634786" w14:textId="7CCBBB0B" w:rsidR="002C40BE" w:rsidRPr="009F164E" w:rsidRDefault="009F164E" w:rsidP="00772D16">
      <w:pPr>
        <w:pStyle w:val="TAMainText"/>
      </w:pPr>
      <w:r>
        <w:t>As</w:t>
      </w:r>
      <w:r w:rsidR="0043797B">
        <w:t xml:space="preserve"> multiple substrates in our data set belong to high</w:t>
      </w:r>
      <w:r w:rsidR="00BC4B84">
        <w:t>er</w:t>
      </w:r>
      <w:r w:rsidR="0043797B">
        <w:t xml:space="preserve"> order point groups</w:t>
      </w:r>
      <w:r w:rsidR="005A6E05">
        <w:t xml:space="preserve"> and may have (quasi-)degenerate frontier molecular orbitals</w:t>
      </w:r>
      <w:r>
        <w:t>, w</w:t>
      </w:r>
      <w:r w:rsidR="00103108">
        <w:t xml:space="preserve">e explored orbital weighted Fukui indices using the same combinations of geometries and electronic structure calculations as in Table 1. </w:t>
      </w:r>
      <w:r w:rsidR="00112BB0">
        <w:t xml:space="preserve">In doing so, </w:t>
      </w:r>
      <w:r w:rsidR="00356394">
        <w:t>the same trend</w:t>
      </w:r>
      <w:r w:rsidR="002660D1">
        <w:t xml:space="preserve"> for predictive performance</w:t>
      </w:r>
      <w:r w:rsidR="00356394">
        <w:t xml:space="preserve"> (</w:t>
      </w:r>
      <w:r w:rsidR="00356394" w:rsidRPr="009F164E">
        <w:rPr>
          <w:i/>
          <w:iCs/>
        </w:rPr>
        <w:t>f</w:t>
      </w:r>
      <w:r w:rsidR="00356394" w:rsidRPr="009F164E">
        <w:rPr>
          <w:i/>
          <w:iCs/>
          <w:vertAlign w:val="subscript"/>
        </w:rPr>
        <w:t>w</w:t>
      </w:r>
      <w:r w:rsidR="00356394" w:rsidRPr="009F164E">
        <w:rPr>
          <w:i/>
          <w:iCs/>
          <w:vertAlign w:val="superscript"/>
        </w:rPr>
        <w:t>+</w:t>
      </w:r>
      <w:r w:rsidR="00356394">
        <w:t xml:space="preserve"> &gt; </w:t>
      </w:r>
      <w:r w:rsidR="00356394" w:rsidRPr="009F164E">
        <w:rPr>
          <w:i/>
          <w:iCs/>
        </w:rPr>
        <w:t>f</w:t>
      </w:r>
      <w:r w:rsidR="00356394" w:rsidRPr="009F164E">
        <w:rPr>
          <w:i/>
          <w:iCs/>
          <w:vertAlign w:val="subscript"/>
        </w:rPr>
        <w:t>w</w:t>
      </w:r>
      <w:r w:rsidR="00356394">
        <w:rPr>
          <w:i/>
          <w:iCs/>
          <w:vertAlign w:val="superscript"/>
        </w:rPr>
        <w:t xml:space="preserve">0 </w:t>
      </w:r>
      <w:r w:rsidR="00356394">
        <w:rPr>
          <w:i/>
          <w:iCs/>
        </w:rPr>
        <w:t xml:space="preserve">&gt; </w:t>
      </w:r>
      <w:r w:rsidR="00356394" w:rsidRPr="009F164E">
        <w:rPr>
          <w:i/>
          <w:iCs/>
        </w:rPr>
        <w:t>f</w:t>
      </w:r>
      <w:r w:rsidR="00356394" w:rsidRPr="009F164E">
        <w:rPr>
          <w:i/>
          <w:iCs/>
          <w:vertAlign w:val="subscript"/>
        </w:rPr>
        <w:t>w</w:t>
      </w:r>
      <w:r w:rsidR="00356394">
        <w:rPr>
          <w:i/>
          <w:iCs/>
          <w:vertAlign w:val="superscript"/>
        </w:rPr>
        <w:t>-</w:t>
      </w:r>
      <w:r w:rsidR="00356394" w:rsidRPr="00356394">
        <w:t>)</w:t>
      </w:r>
      <w:r w:rsidR="00356394">
        <w:rPr>
          <w:i/>
          <w:iCs/>
        </w:rPr>
        <w:t xml:space="preserve"> </w:t>
      </w:r>
      <w:r w:rsidR="00356394">
        <w:t xml:space="preserve">was observed </w:t>
      </w:r>
      <w:r w:rsidR="002660D1">
        <w:t xml:space="preserve">between </w:t>
      </w:r>
      <w:r w:rsidR="00356394">
        <w:t>the three indices</w:t>
      </w:r>
      <w:r w:rsidR="0078136F">
        <w:t>,</w:t>
      </w:r>
      <w:r w:rsidR="00356394">
        <w:t xml:space="preserve"> and the results for the </w:t>
      </w:r>
      <w:r w:rsidR="00356394" w:rsidRPr="009F164E">
        <w:rPr>
          <w:i/>
          <w:iCs/>
        </w:rPr>
        <w:t>f</w:t>
      </w:r>
      <w:r w:rsidR="00356394" w:rsidRPr="009F164E">
        <w:rPr>
          <w:i/>
          <w:iCs/>
          <w:vertAlign w:val="subscript"/>
        </w:rPr>
        <w:t>w</w:t>
      </w:r>
      <w:r w:rsidR="00356394" w:rsidRPr="009F164E">
        <w:rPr>
          <w:i/>
          <w:iCs/>
          <w:vertAlign w:val="superscript"/>
        </w:rPr>
        <w:t>+</w:t>
      </w:r>
      <w:r w:rsidR="00356394">
        <w:rPr>
          <w:i/>
          <w:iCs/>
        </w:rPr>
        <w:t xml:space="preserve"> </w:t>
      </w:r>
      <w:r w:rsidR="00356394">
        <w:t>index are summarized in Table 2</w:t>
      </w:r>
      <w:r w:rsidR="00EA5987">
        <w:t>.</w:t>
      </w:r>
      <w:r w:rsidR="00103108">
        <w:t xml:space="preserve"> </w:t>
      </w:r>
      <w:r w:rsidR="005D39E9">
        <w:t xml:space="preserve">Performance </w:t>
      </w:r>
      <w:r w:rsidR="00356394">
        <w:t>was slightly biased toward the training set</w:t>
      </w:r>
      <w:r w:rsidR="003C3A39">
        <w:t>. W</w:t>
      </w:r>
      <w:r w:rsidR="005D39E9">
        <w:t xml:space="preserve">hile reasonable structural diversity is present in both training and test sets, there </w:t>
      </w:r>
      <w:r>
        <w:t xml:space="preserve">may </w:t>
      </w:r>
      <w:r w:rsidR="005D39E9">
        <w:t xml:space="preserve">be other </w:t>
      </w:r>
      <w:r w:rsidR="00356394">
        <w:t>training sets that prevent this.</w:t>
      </w:r>
      <w:r>
        <w:t xml:space="preserve">  </w:t>
      </w:r>
      <w:r w:rsidR="00EA5987">
        <w:t xml:space="preserve">Nonetheless, </w:t>
      </w:r>
      <w:r>
        <w:t xml:space="preserve">taken alone, </w:t>
      </w:r>
      <w:r>
        <w:rPr>
          <w:i/>
          <w:iCs/>
        </w:rPr>
        <w:t>f</w:t>
      </w:r>
      <w:r>
        <w:rPr>
          <w:i/>
          <w:iCs/>
          <w:vertAlign w:val="subscript"/>
        </w:rPr>
        <w:t>w</w:t>
      </w:r>
      <w:r>
        <w:rPr>
          <w:i/>
          <w:iCs/>
          <w:vertAlign w:val="superscript"/>
        </w:rPr>
        <w:t>+</w:t>
      </w:r>
      <w:r>
        <w:t xml:space="preserve"> would lack broad applicability based on these findings.</w:t>
      </w:r>
      <w:r w:rsidR="00CC082B">
        <w:t xml:space="preserve"> One noted benefit of orbital weighted Fukui indices is that their calculation does not require additional single point calculations for the N-1 and N+1 electron states, making orbital weighted Fukui indices more affordable computationally.</w:t>
      </w:r>
    </w:p>
    <w:p w14:paraId="1461DFDC" w14:textId="30B13EF2" w:rsidR="00112BB0" w:rsidRDefault="00112BB0" w:rsidP="00430C6A">
      <w:pPr>
        <w:pStyle w:val="VDTableTitle"/>
      </w:pPr>
      <w:r w:rsidRPr="007C1383">
        <w:t>T</w:t>
      </w:r>
      <w:r>
        <w:t>able 2</w:t>
      </w:r>
      <w:r w:rsidRPr="007C1383">
        <w:t xml:space="preserve">. </w:t>
      </w:r>
      <w:r>
        <w:t xml:space="preserve">Coefficients of determination and mean absolute errors for linear regression models between </w:t>
      </w:r>
      <w:bookmarkStart w:id="152" w:name="_Hlk88672258"/>
      <w:r>
        <w:rPr>
          <w:i/>
          <w:iCs/>
        </w:rPr>
        <w:t>f</w:t>
      </w:r>
      <w:r w:rsidR="00EC19E2" w:rsidRPr="00EC19E2">
        <w:rPr>
          <w:i/>
          <w:iCs/>
          <w:vertAlign w:val="subscript"/>
        </w:rPr>
        <w:t>w</w:t>
      </w:r>
      <w:r w:rsidRPr="00EC19E2">
        <w:rPr>
          <w:i/>
          <w:iCs/>
          <w:vertAlign w:val="superscript"/>
        </w:rPr>
        <w:t>+</w:t>
      </w:r>
      <w:r>
        <w:t xml:space="preserve"> </w:t>
      </w:r>
      <w:bookmarkEnd w:id="152"/>
      <w:r>
        <w:t>indices and DFT computed epoxidation barriers</w:t>
      </w:r>
      <w:r w:rsidRPr="007C1383">
        <w:t>.</w:t>
      </w:r>
    </w:p>
    <w:tbl>
      <w:tblPr>
        <w:tblW w:w="4687" w:type="dxa"/>
        <w:tblInd w:w="108" w:type="dxa"/>
        <w:tblLook w:val="04A0" w:firstRow="1" w:lastRow="0" w:firstColumn="1" w:lastColumn="0" w:noHBand="0" w:noVBand="1"/>
      </w:tblPr>
      <w:tblGrid>
        <w:gridCol w:w="1457"/>
        <w:gridCol w:w="500"/>
        <w:gridCol w:w="1047"/>
        <w:gridCol w:w="670"/>
        <w:gridCol w:w="1013"/>
        <w:tblGridChange w:id="153">
          <w:tblGrid>
            <w:gridCol w:w="1457"/>
            <w:gridCol w:w="500"/>
            <w:gridCol w:w="1047"/>
            <w:gridCol w:w="670"/>
            <w:gridCol w:w="1013"/>
          </w:tblGrid>
        </w:tblGridChange>
      </w:tblGrid>
      <w:tr w:rsidR="00422DE4" w:rsidRPr="004B3564" w14:paraId="4F156BFA" w14:textId="77777777" w:rsidTr="001C695B">
        <w:trPr>
          <w:trHeight w:val="60"/>
        </w:trPr>
        <w:tc>
          <w:tcPr>
            <w:tcW w:w="1457" w:type="dxa"/>
            <w:tcBorders>
              <w:top w:val="nil"/>
              <w:left w:val="nil"/>
              <w:bottom w:val="nil"/>
              <w:right w:val="nil"/>
            </w:tcBorders>
            <w:shd w:val="clear" w:color="auto" w:fill="auto"/>
            <w:noWrap/>
            <w:vAlign w:val="bottom"/>
            <w:hideMark/>
          </w:tcPr>
          <w:p w14:paraId="36B48901" w14:textId="77777777" w:rsidR="00422DE4" w:rsidRPr="004B3564" w:rsidRDefault="00422DE4" w:rsidP="003D0D1C">
            <w:pPr>
              <w:spacing w:after="0"/>
              <w:jc w:val="left"/>
              <w:rPr>
                <w:rFonts w:ascii="Times New Roman" w:hAnsi="Times New Roman"/>
                <w:sz w:val="16"/>
                <w:szCs w:val="16"/>
              </w:rPr>
            </w:pPr>
          </w:p>
        </w:tc>
        <w:tc>
          <w:tcPr>
            <w:tcW w:w="1547" w:type="dxa"/>
            <w:gridSpan w:val="2"/>
            <w:tcBorders>
              <w:top w:val="nil"/>
              <w:left w:val="nil"/>
              <w:bottom w:val="thinThickSmallGap" w:sz="24" w:space="0" w:color="auto"/>
              <w:right w:val="nil"/>
            </w:tcBorders>
            <w:shd w:val="clear" w:color="auto" w:fill="auto"/>
            <w:noWrap/>
            <w:vAlign w:val="bottom"/>
            <w:hideMark/>
          </w:tcPr>
          <w:p w14:paraId="46F8B95D"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Training Set</w:t>
            </w:r>
          </w:p>
        </w:tc>
        <w:tc>
          <w:tcPr>
            <w:tcW w:w="1683" w:type="dxa"/>
            <w:gridSpan w:val="2"/>
            <w:tcBorders>
              <w:top w:val="nil"/>
              <w:left w:val="nil"/>
              <w:bottom w:val="thinThickSmallGap" w:sz="24" w:space="0" w:color="auto"/>
              <w:right w:val="nil"/>
            </w:tcBorders>
            <w:shd w:val="clear" w:color="auto" w:fill="auto"/>
            <w:noWrap/>
            <w:vAlign w:val="bottom"/>
            <w:hideMark/>
          </w:tcPr>
          <w:p w14:paraId="4EEC01FF" w14:textId="77777777" w:rsidR="00422DE4" w:rsidRPr="004B3564" w:rsidRDefault="00422DE4" w:rsidP="003D0D1C">
            <w:pPr>
              <w:spacing w:after="0"/>
              <w:ind w:right="-15"/>
              <w:jc w:val="center"/>
              <w:rPr>
                <w:rFonts w:ascii="Calibri" w:hAnsi="Calibri" w:cs="Calibri"/>
                <w:b/>
                <w:bCs/>
                <w:color w:val="000000"/>
                <w:sz w:val="16"/>
                <w:szCs w:val="16"/>
              </w:rPr>
            </w:pPr>
            <w:r w:rsidRPr="004B3564">
              <w:rPr>
                <w:rFonts w:ascii="Calibri" w:hAnsi="Calibri" w:cs="Calibri"/>
                <w:b/>
                <w:bCs/>
                <w:color w:val="000000"/>
                <w:sz w:val="16"/>
                <w:szCs w:val="16"/>
              </w:rPr>
              <w:t>Test Set</w:t>
            </w:r>
          </w:p>
        </w:tc>
      </w:tr>
      <w:tr w:rsidR="00524815" w:rsidRPr="004B3564" w14:paraId="48A0D612" w14:textId="77777777" w:rsidTr="007A2F1E">
        <w:trPr>
          <w:trHeight w:val="345"/>
        </w:trPr>
        <w:tc>
          <w:tcPr>
            <w:tcW w:w="1457" w:type="dxa"/>
            <w:tcBorders>
              <w:top w:val="nil"/>
              <w:left w:val="nil"/>
              <w:bottom w:val="thinThickSmallGap" w:sz="24" w:space="0" w:color="auto"/>
              <w:right w:val="nil"/>
            </w:tcBorders>
            <w:shd w:val="clear" w:color="auto" w:fill="auto"/>
            <w:noWrap/>
            <w:vAlign w:val="bottom"/>
            <w:hideMark/>
          </w:tcPr>
          <w:p w14:paraId="03DC3595" w14:textId="77777777" w:rsidR="00422DE4" w:rsidRPr="004B3564" w:rsidRDefault="00422DE4" w:rsidP="003D0D1C">
            <w:pPr>
              <w:spacing w:after="0"/>
              <w:jc w:val="left"/>
              <w:rPr>
                <w:rFonts w:ascii="Calibri" w:hAnsi="Calibri" w:cs="Calibri"/>
                <w:b/>
                <w:bCs/>
                <w:color w:val="000000"/>
                <w:sz w:val="16"/>
                <w:szCs w:val="16"/>
              </w:rPr>
            </w:pPr>
            <w:r w:rsidRPr="004B3564">
              <w:rPr>
                <w:rFonts w:ascii="Calibri" w:hAnsi="Calibri" w:cs="Calibri"/>
                <w:b/>
                <w:bCs/>
                <w:color w:val="000000"/>
                <w:sz w:val="16"/>
                <w:szCs w:val="16"/>
              </w:rPr>
              <w:t>Method</w:t>
            </w:r>
          </w:p>
        </w:tc>
        <w:tc>
          <w:tcPr>
            <w:tcW w:w="500" w:type="dxa"/>
            <w:tcBorders>
              <w:top w:val="thinThickSmallGap" w:sz="24" w:space="0" w:color="auto"/>
              <w:left w:val="nil"/>
              <w:bottom w:val="thinThickSmallGap" w:sz="24" w:space="0" w:color="auto"/>
              <w:right w:val="nil"/>
            </w:tcBorders>
            <w:shd w:val="clear" w:color="auto" w:fill="auto"/>
            <w:noWrap/>
            <w:vAlign w:val="bottom"/>
            <w:hideMark/>
          </w:tcPr>
          <w:p w14:paraId="32004DDA"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47" w:type="dxa"/>
            <w:tcBorders>
              <w:top w:val="thinThickSmallGap" w:sz="24" w:space="0" w:color="auto"/>
              <w:left w:val="nil"/>
              <w:bottom w:val="thinThickSmallGap" w:sz="24" w:space="0" w:color="auto"/>
              <w:right w:val="nil"/>
            </w:tcBorders>
            <w:shd w:val="clear" w:color="auto" w:fill="auto"/>
            <w:noWrap/>
            <w:vAlign w:val="bottom"/>
            <w:hideMark/>
          </w:tcPr>
          <w:p w14:paraId="50B76AED"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c>
          <w:tcPr>
            <w:tcW w:w="670" w:type="dxa"/>
            <w:tcBorders>
              <w:top w:val="thinThickSmallGap" w:sz="24" w:space="0" w:color="auto"/>
              <w:left w:val="nil"/>
              <w:bottom w:val="thinThickSmallGap" w:sz="24" w:space="0" w:color="auto"/>
              <w:right w:val="nil"/>
            </w:tcBorders>
            <w:shd w:val="clear" w:color="auto" w:fill="auto"/>
            <w:noWrap/>
            <w:vAlign w:val="bottom"/>
            <w:hideMark/>
          </w:tcPr>
          <w:p w14:paraId="278DF1EC"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13" w:type="dxa"/>
            <w:tcBorders>
              <w:top w:val="thinThickSmallGap" w:sz="24" w:space="0" w:color="auto"/>
              <w:left w:val="nil"/>
              <w:bottom w:val="thinThickSmallGap" w:sz="24" w:space="0" w:color="auto"/>
              <w:right w:val="nil"/>
            </w:tcBorders>
            <w:shd w:val="clear" w:color="auto" w:fill="auto"/>
            <w:noWrap/>
            <w:vAlign w:val="bottom"/>
            <w:hideMark/>
          </w:tcPr>
          <w:p w14:paraId="0B86ACD3"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r>
      <w:tr w:rsidR="00524815" w:rsidRPr="004B3564" w14:paraId="44BE89D7" w14:textId="77777777" w:rsidTr="00E20E4A">
        <w:tblPrEx>
          <w:tblW w:w="4687" w:type="dxa"/>
          <w:tblInd w:w="108" w:type="dxa"/>
          <w:tblPrExChange w:id="154" w:author="Phillip Gingrich" w:date="2022-03-24T13:03:00Z">
            <w:tblPrEx>
              <w:tblW w:w="4687" w:type="dxa"/>
              <w:tblInd w:w="108" w:type="dxa"/>
            </w:tblPrEx>
          </w:tblPrExChange>
        </w:tblPrEx>
        <w:trPr>
          <w:trHeight w:val="300"/>
          <w:trPrChange w:id="155" w:author="Phillip Gingrich" w:date="2022-03-24T13:03:00Z">
            <w:trPr>
              <w:trHeight w:val="300"/>
            </w:trPr>
          </w:trPrChange>
        </w:trPr>
        <w:tc>
          <w:tcPr>
            <w:tcW w:w="1457" w:type="dxa"/>
            <w:tcBorders>
              <w:top w:val="nil"/>
              <w:left w:val="nil"/>
              <w:bottom w:val="nil"/>
              <w:right w:val="nil"/>
            </w:tcBorders>
            <w:shd w:val="clear" w:color="auto" w:fill="auto"/>
            <w:noWrap/>
            <w:vAlign w:val="center"/>
            <w:tcPrChange w:id="156" w:author="Phillip Gingrich" w:date="2022-03-24T13:03:00Z">
              <w:tcPr>
                <w:tcW w:w="1457" w:type="dxa"/>
                <w:tcBorders>
                  <w:top w:val="nil"/>
                  <w:left w:val="nil"/>
                  <w:bottom w:val="nil"/>
                  <w:right w:val="nil"/>
                </w:tcBorders>
                <w:shd w:val="clear" w:color="auto" w:fill="auto"/>
                <w:noWrap/>
                <w:vAlign w:val="bottom"/>
              </w:tcPr>
            </w:tcPrChange>
          </w:tcPr>
          <w:p w14:paraId="5D414BF3" w14:textId="77777777" w:rsidR="00422DE4" w:rsidRPr="004B3564" w:rsidRDefault="00422DE4" w:rsidP="00E20E4A">
            <w:pPr>
              <w:spacing w:after="0"/>
              <w:jc w:val="left"/>
              <w:rPr>
                <w:rFonts w:ascii="Calibri" w:hAnsi="Calibri" w:cs="Calibri"/>
                <w:color w:val="000000"/>
                <w:sz w:val="16"/>
                <w:szCs w:val="16"/>
              </w:rPr>
            </w:pPr>
            <w:r w:rsidRPr="004B3564">
              <w:rPr>
                <w:rFonts w:ascii="Calibri" w:hAnsi="Calibri" w:cs="Calibri"/>
                <w:color w:val="000000"/>
                <w:sz w:val="16"/>
                <w:szCs w:val="16"/>
              </w:rPr>
              <w:t>GFN2-xTB</w:t>
            </w:r>
          </w:p>
        </w:tc>
        <w:tc>
          <w:tcPr>
            <w:tcW w:w="500" w:type="dxa"/>
            <w:tcBorders>
              <w:top w:val="nil"/>
              <w:left w:val="nil"/>
              <w:bottom w:val="nil"/>
              <w:right w:val="nil"/>
            </w:tcBorders>
            <w:shd w:val="clear" w:color="auto" w:fill="auto"/>
            <w:noWrap/>
            <w:vAlign w:val="center"/>
            <w:tcPrChange w:id="157" w:author="Phillip Gingrich" w:date="2022-03-24T13:03:00Z">
              <w:tcPr>
                <w:tcW w:w="500" w:type="dxa"/>
                <w:tcBorders>
                  <w:top w:val="nil"/>
                  <w:left w:val="nil"/>
                  <w:bottom w:val="nil"/>
                  <w:right w:val="nil"/>
                </w:tcBorders>
                <w:shd w:val="clear" w:color="auto" w:fill="auto"/>
                <w:noWrap/>
                <w:vAlign w:val="bottom"/>
              </w:tcPr>
            </w:tcPrChange>
          </w:tcPr>
          <w:p w14:paraId="2D0B9A32" w14:textId="6110834D" w:rsidR="00422DE4" w:rsidRPr="004B3564" w:rsidRDefault="00524815" w:rsidP="00E20E4A">
            <w:pPr>
              <w:spacing w:after="0"/>
              <w:jc w:val="center"/>
              <w:rPr>
                <w:rFonts w:ascii="Calibri" w:hAnsi="Calibri" w:cs="Calibri"/>
                <w:color w:val="000000"/>
                <w:sz w:val="16"/>
                <w:szCs w:val="16"/>
              </w:rPr>
            </w:pPr>
            <w:r>
              <w:rPr>
                <w:rFonts w:ascii="Calibri" w:hAnsi="Calibri" w:cs="Calibri"/>
                <w:color w:val="000000"/>
                <w:sz w:val="16"/>
                <w:szCs w:val="16"/>
              </w:rPr>
              <w:t>0.80</w:t>
            </w:r>
          </w:p>
        </w:tc>
        <w:tc>
          <w:tcPr>
            <w:tcW w:w="1047" w:type="dxa"/>
            <w:tcBorders>
              <w:top w:val="nil"/>
              <w:left w:val="nil"/>
              <w:bottom w:val="nil"/>
              <w:right w:val="nil"/>
            </w:tcBorders>
            <w:shd w:val="clear" w:color="auto" w:fill="auto"/>
            <w:noWrap/>
            <w:vAlign w:val="center"/>
            <w:tcPrChange w:id="158" w:author="Phillip Gingrich" w:date="2022-03-24T13:03:00Z">
              <w:tcPr>
                <w:tcW w:w="1047" w:type="dxa"/>
                <w:tcBorders>
                  <w:top w:val="nil"/>
                  <w:left w:val="nil"/>
                  <w:bottom w:val="nil"/>
                  <w:right w:val="nil"/>
                </w:tcBorders>
                <w:shd w:val="clear" w:color="auto" w:fill="auto"/>
                <w:noWrap/>
                <w:vAlign w:val="bottom"/>
              </w:tcPr>
            </w:tcPrChange>
          </w:tcPr>
          <w:p w14:paraId="31273FBD" w14:textId="1D156EBC" w:rsidR="00422DE4" w:rsidRPr="004B3564" w:rsidRDefault="00524815" w:rsidP="00E20E4A">
            <w:pPr>
              <w:spacing w:after="0"/>
              <w:jc w:val="center"/>
              <w:rPr>
                <w:rFonts w:ascii="Calibri" w:hAnsi="Calibri" w:cs="Calibri"/>
                <w:color w:val="000000"/>
                <w:sz w:val="16"/>
                <w:szCs w:val="16"/>
              </w:rPr>
            </w:pPr>
            <w:r>
              <w:rPr>
                <w:rFonts w:ascii="Calibri" w:hAnsi="Calibri" w:cs="Calibri"/>
                <w:color w:val="000000"/>
                <w:sz w:val="16"/>
                <w:szCs w:val="16"/>
              </w:rPr>
              <w:t>0.76</w:t>
            </w:r>
          </w:p>
        </w:tc>
        <w:tc>
          <w:tcPr>
            <w:tcW w:w="670" w:type="dxa"/>
            <w:tcBorders>
              <w:top w:val="nil"/>
              <w:left w:val="nil"/>
              <w:bottom w:val="nil"/>
              <w:right w:val="nil"/>
            </w:tcBorders>
            <w:shd w:val="clear" w:color="auto" w:fill="auto"/>
            <w:noWrap/>
            <w:vAlign w:val="center"/>
            <w:tcPrChange w:id="159" w:author="Phillip Gingrich" w:date="2022-03-24T13:03:00Z">
              <w:tcPr>
                <w:tcW w:w="670" w:type="dxa"/>
                <w:tcBorders>
                  <w:top w:val="nil"/>
                  <w:left w:val="nil"/>
                  <w:bottom w:val="nil"/>
                  <w:right w:val="nil"/>
                </w:tcBorders>
                <w:shd w:val="clear" w:color="auto" w:fill="auto"/>
                <w:noWrap/>
                <w:vAlign w:val="bottom"/>
              </w:tcPr>
            </w:tcPrChange>
          </w:tcPr>
          <w:p w14:paraId="49C50BC1" w14:textId="6BC2FC2C" w:rsidR="00422DE4" w:rsidRPr="004B3564" w:rsidRDefault="00524815" w:rsidP="00E20E4A">
            <w:pPr>
              <w:spacing w:after="0"/>
              <w:jc w:val="center"/>
              <w:rPr>
                <w:rFonts w:ascii="Calibri" w:hAnsi="Calibri" w:cs="Calibri"/>
                <w:color w:val="000000"/>
                <w:sz w:val="16"/>
                <w:szCs w:val="16"/>
              </w:rPr>
            </w:pPr>
            <w:r>
              <w:rPr>
                <w:rFonts w:ascii="Calibri" w:hAnsi="Calibri" w:cs="Calibri"/>
                <w:color w:val="000000"/>
                <w:sz w:val="16"/>
                <w:szCs w:val="16"/>
              </w:rPr>
              <w:t>0.64</w:t>
            </w:r>
          </w:p>
        </w:tc>
        <w:tc>
          <w:tcPr>
            <w:tcW w:w="1013" w:type="dxa"/>
            <w:tcBorders>
              <w:top w:val="nil"/>
              <w:left w:val="nil"/>
              <w:bottom w:val="nil"/>
              <w:right w:val="nil"/>
            </w:tcBorders>
            <w:shd w:val="clear" w:color="auto" w:fill="auto"/>
            <w:noWrap/>
            <w:vAlign w:val="center"/>
            <w:tcPrChange w:id="160" w:author="Phillip Gingrich" w:date="2022-03-24T13:03:00Z">
              <w:tcPr>
                <w:tcW w:w="1013" w:type="dxa"/>
                <w:tcBorders>
                  <w:top w:val="nil"/>
                  <w:left w:val="nil"/>
                  <w:bottom w:val="nil"/>
                  <w:right w:val="nil"/>
                </w:tcBorders>
                <w:shd w:val="clear" w:color="auto" w:fill="auto"/>
                <w:noWrap/>
                <w:vAlign w:val="bottom"/>
              </w:tcPr>
            </w:tcPrChange>
          </w:tcPr>
          <w:p w14:paraId="2760B9A4" w14:textId="53646468" w:rsidR="00422DE4" w:rsidRPr="004B3564" w:rsidRDefault="00524815" w:rsidP="00E20E4A">
            <w:pPr>
              <w:spacing w:after="0"/>
              <w:jc w:val="center"/>
              <w:rPr>
                <w:rFonts w:ascii="Calibri" w:hAnsi="Calibri" w:cs="Calibri"/>
                <w:color w:val="000000"/>
                <w:sz w:val="16"/>
                <w:szCs w:val="16"/>
              </w:rPr>
            </w:pPr>
            <w:r>
              <w:rPr>
                <w:rFonts w:ascii="Calibri" w:hAnsi="Calibri" w:cs="Calibri"/>
                <w:color w:val="000000"/>
                <w:sz w:val="16"/>
                <w:szCs w:val="16"/>
              </w:rPr>
              <w:t>0.83</w:t>
            </w:r>
          </w:p>
        </w:tc>
      </w:tr>
      <w:tr w:rsidR="00524815" w:rsidRPr="004B3564" w14:paraId="3968A209" w14:textId="77777777" w:rsidTr="00E20E4A">
        <w:tblPrEx>
          <w:tblW w:w="4687" w:type="dxa"/>
          <w:tblInd w:w="108" w:type="dxa"/>
          <w:tblPrExChange w:id="161" w:author="Phillip Gingrich" w:date="2022-03-24T13:03:00Z">
            <w:tblPrEx>
              <w:tblW w:w="4687" w:type="dxa"/>
              <w:tblInd w:w="108" w:type="dxa"/>
            </w:tblPrEx>
          </w:tblPrExChange>
        </w:tblPrEx>
        <w:trPr>
          <w:trHeight w:val="300"/>
          <w:trPrChange w:id="162" w:author="Phillip Gingrich" w:date="2022-03-24T13:03:00Z">
            <w:trPr>
              <w:trHeight w:val="300"/>
            </w:trPr>
          </w:trPrChange>
        </w:trPr>
        <w:tc>
          <w:tcPr>
            <w:tcW w:w="1457" w:type="dxa"/>
            <w:tcBorders>
              <w:top w:val="nil"/>
              <w:left w:val="nil"/>
              <w:bottom w:val="nil"/>
              <w:right w:val="nil"/>
            </w:tcBorders>
            <w:shd w:val="clear" w:color="auto" w:fill="auto"/>
            <w:noWrap/>
            <w:vAlign w:val="center"/>
            <w:tcPrChange w:id="163" w:author="Phillip Gingrich" w:date="2022-03-24T13:03:00Z">
              <w:tcPr>
                <w:tcW w:w="1457" w:type="dxa"/>
                <w:tcBorders>
                  <w:top w:val="nil"/>
                  <w:left w:val="nil"/>
                  <w:bottom w:val="nil"/>
                  <w:right w:val="nil"/>
                </w:tcBorders>
                <w:shd w:val="clear" w:color="auto" w:fill="auto"/>
                <w:noWrap/>
                <w:vAlign w:val="bottom"/>
              </w:tcPr>
            </w:tcPrChange>
          </w:tcPr>
          <w:p w14:paraId="5CBADEF6" w14:textId="77777777" w:rsidR="00422DE4" w:rsidRPr="004B3564" w:rsidRDefault="00422DE4" w:rsidP="00E20E4A">
            <w:pPr>
              <w:spacing w:after="0"/>
              <w:jc w:val="left"/>
              <w:rPr>
                <w:rFonts w:ascii="Calibri" w:hAnsi="Calibri" w:cs="Calibri"/>
                <w:color w:val="000000"/>
                <w:sz w:val="16"/>
                <w:szCs w:val="16"/>
              </w:rPr>
            </w:pPr>
            <w:r w:rsidRPr="004B3564">
              <w:rPr>
                <w:rFonts w:ascii="Calibri" w:hAnsi="Calibri" w:cs="Calibri"/>
                <w:color w:val="000000"/>
                <w:sz w:val="16"/>
                <w:szCs w:val="16"/>
              </w:rPr>
              <w:t>GFN</w:t>
            </w:r>
            <w:r>
              <w:rPr>
                <w:rFonts w:ascii="Calibri" w:hAnsi="Calibri" w:cs="Calibri"/>
                <w:color w:val="000000"/>
                <w:sz w:val="16"/>
                <w:szCs w:val="16"/>
              </w:rPr>
              <w:t>1</w:t>
            </w:r>
            <w:r w:rsidRPr="004B3564">
              <w:rPr>
                <w:rFonts w:ascii="Calibri" w:hAnsi="Calibri" w:cs="Calibri"/>
                <w:color w:val="000000"/>
                <w:sz w:val="16"/>
                <w:szCs w:val="16"/>
              </w:rPr>
              <w:t>-xTB</w:t>
            </w:r>
          </w:p>
        </w:tc>
        <w:tc>
          <w:tcPr>
            <w:tcW w:w="500" w:type="dxa"/>
            <w:tcBorders>
              <w:top w:val="nil"/>
              <w:left w:val="nil"/>
              <w:bottom w:val="nil"/>
              <w:right w:val="nil"/>
            </w:tcBorders>
            <w:shd w:val="clear" w:color="auto" w:fill="auto"/>
            <w:noWrap/>
            <w:vAlign w:val="center"/>
            <w:tcPrChange w:id="164" w:author="Phillip Gingrich" w:date="2022-03-24T13:03:00Z">
              <w:tcPr>
                <w:tcW w:w="500" w:type="dxa"/>
                <w:tcBorders>
                  <w:top w:val="nil"/>
                  <w:left w:val="nil"/>
                  <w:bottom w:val="nil"/>
                  <w:right w:val="nil"/>
                </w:tcBorders>
                <w:shd w:val="clear" w:color="auto" w:fill="auto"/>
                <w:noWrap/>
                <w:vAlign w:val="bottom"/>
              </w:tcPr>
            </w:tcPrChange>
          </w:tcPr>
          <w:p w14:paraId="080865C0" w14:textId="225325E1"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0.72</w:t>
            </w:r>
          </w:p>
        </w:tc>
        <w:tc>
          <w:tcPr>
            <w:tcW w:w="1047" w:type="dxa"/>
            <w:tcBorders>
              <w:top w:val="nil"/>
              <w:left w:val="nil"/>
              <w:bottom w:val="nil"/>
              <w:right w:val="nil"/>
            </w:tcBorders>
            <w:shd w:val="clear" w:color="auto" w:fill="auto"/>
            <w:noWrap/>
            <w:vAlign w:val="center"/>
            <w:tcPrChange w:id="165" w:author="Phillip Gingrich" w:date="2022-03-24T13:03:00Z">
              <w:tcPr>
                <w:tcW w:w="1047" w:type="dxa"/>
                <w:tcBorders>
                  <w:top w:val="nil"/>
                  <w:left w:val="nil"/>
                  <w:bottom w:val="nil"/>
                  <w:right w:val="nil"/>
                </w:tcBorders>
                <w:shd w:val="clear" w:color="auto" w:fill="auto"/>
                <w:noWrap/>
                <w:vAlign w:val="bottom"/>
              </w:tcPr>
            </w:tcPrChange>
          </w:tcPr>
          <w:p w14:paraId="45343D2F" w14:textId="0F51C55C"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0.82</w:t>
            </w:r>
          </w:p>
        </w:tc>
        <w:tc>
          <w:tcPr>
            <w:tcW w:w="670" w:type="dxa"/>
            <w:tcBorders>
              <w:top w:val="nil"/>
              <w:left w:val="nil"/>
              <w:bottom w:val="nil"/>
              <w:right w:val="nil"/>
            </w:tcBorders>
            <w:shd w:val="clear" w:color="auto" w:fill="auto"/>
            <w:noWrap/>
            <w:vAlign w:val="center"/>
            <w:tcPrChange w:id="166" w:author="Phillip Gingrich" w:date="2022-03-24T13:03:00Z">
              <w:tcPr>
                <w:tcW w:w="670" w:type="dxa"/>
                <w:tcBorders>
                  <w:top w:val="nil"/>
                  <w:left w:val="nil"/>
                  <w:bottom w:val="nil"/>
                  <w:right w:val="nil"/>
                </w:tcBorders>
                <w:shd w:val="clear" w:color="auto" w:fill="auto"/>
                <w:noWrap/>
                <w:vAlign w:val="bottom"/>
              </w:tcPr>
            </w:tcPrChange>
          </w:tcPr>
          <w:p w14:paraId="001C0407" w14:textId="2E756696"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0.53</w:t>
            </w:r>
          </w:p>
        </w:tc>
        <w:tc>
          <w:tcPr>
            <w:tcW w:w="1013" w:type="dxa"/>
            <w:tcBorders>
              <w:top w:val="nil"/>
              <w:left w:val="nil"/>
              <w:bottom w:val="nil"/>
              <w:right w:val="nil"/>
            </w:tcBorders>
            <w:shd w:val="clear" w:color="auto" w:fill="auto"/>
            <w:noWrap/>
            <w:vAlign w:val="center"/>
            <w:tcPrChange w:id="167" w:author="Phillip Gingrich" w:date="2022-03-24T13:03:00Z">
              <w:tcPr>
                <w:tcW w:w="1013" w:type="dxa"/>
                <w:tcBorders>
                  <w:top w:val="nil"/>
                  <w:left w:val="nil"/>
                  <w:bottom w:val="nil"/>
                  <w:right w:val="nil"/>
                </w:tcBorders>
                <w:shd w:val="clear" w:color="auto" w:fill="auto"/>
                <w:noWrap/>
                <w:vAlign w:val="bottom"/>
              </w:tcPr>
            </w:tcPrChange>
          </w:tcPr>
          <w:p w14:paraId="4DD32CC0" w14:textId="3AC9E533"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0.91</w:t>
            </w:r>
          </w:p>
        </w:tc>
      </w:tr>
      <w:tr w:rsidR="00524815" w:rsidRPr="004B3564" w14:paraId="17DEF584" w14:textId="77777777" w:rsidTr="00E20E4A">
        <w:tblPrEx>
          <w:tblW w:w="4687" w:type="dxa"/>
          <w:tblInd w:w="108" w:type="dxa"/>
          <w:tblPrExChange w:id="168" w:author="Phillip Gingrich" w:date="2022-03-24T13:03:00Z">
            <w:tblPrEx>
              <w:tblW w:w="4687" w:type="dxa"/>
              <w:tblInd w:w="108" w:type="dxa"/>
            </w:tblPrEx>
          </w:tblPrExChange>
        </w:tblPrEx>
        <w:trPr>
          <w:trHeight w:val="300"/>
          <w:trPrChange w:id="169" w:author="Phillip Gingrich" w:date="2022-03-24T13:03:00Z">
            <w:trPr>
              <w:trHeight w:val="300"/>
            </w:trPr>
          </w:trPrChange>
        </w:trPr>
        <w:tc>
          <w:tcPr>
            <w:tcW w:w="1457" w:type="dxa"/>
            <w:tcBorders>
              <w:top w:val="nil"/>
              <w:left w:val="nil"/>
              <w:bottom w:val="nil"/>
              <w:right w:val="nil"/>
            </w:tcBorders>
            <w:shd w:val="clear" w:color="auto" w:fill="auto"/>
            <w:noWrap/>
            <w:vAlign w:val="center"/>
            <w:hideMark/>
            <w:tcPrChange w:id="170" w:author="Phillip Gingrich" w:date="2022-03-24T13:03:00Z">
              <w:tcPr>
                <w:tcW w:w="1457" w:type="dxa"/>
                <w:tcBorders>
                  <w:top w:val="nil"/>
                  <w:left w:val="nil"/>
                  <w:bottom w:val="nil"/>
                  <w:right w:val="nil"/>
                </w:tcBorders>
                <w:shd w:val="clear" w:color="auto" w:fill="auto"/>
                <w:noWrap/>
                <w:vAlign w:val="bottom"/>
                <w:hideMark/>
              </w:tcPr>
            </w:tcPrChange>
          </w:tcPr>
          <w:p w14:paraId="7E1D04CA" w14:textId="77777777" w:rsidR="00422DE4" w:rsidRPr="004B3564" w:rsidRDefault="00422DE4" w:rsidP="00E20E4A">
            <w:pPr>
              <w:spacing w:after="0"/>
              <w:jc w:val="left"/>
              <w:rPr>
                <w:rFonts w:ascii="Calibri" w:hAnsi="Calibri" w:cs="Calibri"/>
                <w:color w:val="000000"/>
                <w:sz w:val="16"/>
                <w:szCs w:val="16"/>
              </w:rPr>
            </w:pPr>
            <w:r>
              <w:rPr>
                <w:rFonts w:ascii="Calibri" w:hAnsi="Calibri" w:cs="Calibri"/>
                <w:color w:val="000000"/>
                <w:sz w:val="16"/>
                <w:szCs w:val="16"/>
              </w:rPr>
              <w:t>GFN1-xTB//GFN-FF</w:t>
            </w:r>
          </w:p>
        </w:tc>
        <w:tc>
          <w:tcPr>
            <w:tcW w:w="500" w:type="dxa"/>
            <w:tcBorders>
              <w:top w:val="nil"/>
              <w:left w:val="nil"/>
              <w:bottom w:val="nil"/>
              <w:right w:val="nil"/>
            </w:tcBorders>
            <w:shd w:val="clear" w:color="auto" w:fill="auto"/>
            <w:noWrap/>
            <w:vAlign w:val="center"/>
            <w:tcPrChange w:id="171" w:author="Phillip Gingrich" w:date="2022-03-24T13:03:00Z">
              <w:tcPr>
                <w:tcW w:w="500" w:type="dxa"/>
                <w:tcBorders>
                  <w:top w:val="nil"/>
                  <w:left w:val="nil"/>
                  <w:bottom w:val="nil"/>
                  <w:right w:val="nil"/>
                </w:tcBorders>
                <w:shd w:val="clear" w:color="auto" w:fill="auto"/>
                <w:noWrap/>
                <w:vAlign w:val="bottom"/>
              </w:tcPr>
            </w:tcPrChange>
          </w:tcPr>
          <w:p w14:paraId="3A4DAB33" w14:textId="10591DBD" w:rsidR="00422DE4" w:rsidRPr="004B3564" w:rsidRDefault="0082693E" w:rsidP="00E20E4A">
            <w:pPr>
              <w:spacing w:after="0"/>
              <w:jc w:val="center"/>
              <w:rPr>
                <w:rFonts w:ascii="Calibri" w:hAnsi="Calibri" w:cs="Calibri"/>
                <w:color w:val="000000"/>
                <w:sz w:val="16"/>
                <w:szCs w:val="16"/>
              </w:rPr>
            </w:pPr>
            <w:r>
              <w:rPr>
                <w:rFonts w:ascii="Calibri" w:hAnsi="Calibri" w:cs="Calibri"/>
                <w:color w:val="000000"/>
                <w:sz w:val="16"/>
                <w:szCs w:val="16"/>
              </w:rPr>
              <w:t>0.74</w:t>
            </w:r>
          </w:p>
        </w:tc>
        <w:tc>
          <w:tcPr>
            <w:tcW w:w="1047" w:type="dxa"/>
            <w:tcBorders>
              <w:top w:val="nil"/>
              <w:left w:val="nil"/>
              <w:bottom w:val="nil"/>
              <w:right w:val="nil"/>
            </w:tcBorders>
            <w:shd w:val="clear" w:color="auto" w:fill="auto"/>
            <w:noWrap/>
            <w:vAlign w:val="center"/>
            <w:tcPrChange w:id="172" w:author="Phillip Gingrich" w:date="2022-03-24T13:03:00Z">
              <w:tcPr>
                <w:tcW w:w="1047" w:type="dxa"/>
                <w:tcBorders>
                  <w:top w:val="nil"/>
                  <w:left w:val="nil"/>
                  <w:bottom w:val="nil"/>
                  <w:right w:val="nil"/>
                </w:tcBorders>
                <w:shd w:val="clear" w:color="auto" w:fill="auto"/>
                <w:noWrap/>
                <w:vAlign w:val="bottom"/>
              </w:tcPr>
            </w:tcPrChange>
          </w:tcPr>
          <w:p w14:paraId="50AD9A12" w14:textId="6338E690" w:rsidR="00422DE4" w:rsidRPr="004B3564" w:rsidRDefault="0082693E" w:rsidP="00E20E4A">
            <w:pPr>
              <w:spacing w:after="0"/>
              <w:jc w:val="center"/>
              <w:rPr>
                <w:rFonts w:ascii="Calibri" w:hAnsi="Calibri" w:cs="Calibri"/>
                <w:color w:val="000000"/>
                <w:sz w:val="16"/>
                <w:szCs w:val="16"/>
              </w:rPr>
            </w:pPr>
            <w:r>
              <w:rPr>
                <w:rFonts w:ascii="Calibri" w:hAnsi="Calibri" w:cs="Calibri"/>
                <w:color w:val="000000"/>
                <w:sz w:val="16"/>
                <w:szCs w:val="16"/>
              </w:rPr>
              <w:t>0.78</w:t>
            </w:r>
          </w:p>
        </w:tc>
        <w:tc>
          <w:tcPr>
            <w:tcW w:w="670" w:type="dxa"/>
            <w:tcBorders>
              <w:top w:val="nil"/>
              <w:left w:val="nil"/>
              <w:bottom w:val="nil"/>
              <w:right w:val="nil"/>
            </w:tcBorders>
            <w:shd w:val="clear" w:color="auto" w:fill="auto"/>
            <w:noWrap/>
            <w:vAlign w:val="center"/>
            <w:tcPrChange w:id="173" w:author="Phillip Gingrich" w:date="2022-03-24T13:03:00Z">
              <w:tcPr>
                <w:tcW w:w="670" w:type="dxa"/>
                <w:tcBorders>
                  <w:top w:val="nil"/>
                  <w:left w:val="nil"/>
                  <w:bottom w:val="nil"/>
                  <w:right w:val="nil"/>
                </w:tcBorders>
                <w:shd w:val="clear" w:color="auto" w:fill="auto"/>
                <w:noWrap/>
                <w:vAlign w:val="bottom"/>
              </w:tcPr>
            </w:tcPrChange>
          </w:tcPr>
          <w:p w14:paraId="2EFC7683" w14:textId="5B93AC95" w:rsidR="00422DE4" w:rsidRPr="004B3564" w:rsidRDefault="0082693E" w:rsidP="00E20E4A">
            <w:pPr>
              <w:spacing w:after="0"/>
              <w:jc w:val="center"/>
              <w:rPr>
                <w:rFonts w:ascii="Calibri" w:hAnsi="Calibri" w:cs="Calibri"/>
                <w:color w:val="000000"/>
                <w:sz w:val="16"/>
                <w:szCs w:val="16"/>
              </w:rPr>
            </w:pPr>
            <w:r>
              <w:rPr>
                <w:rFonts w:ascii="Calibri" w:hAnsi="Calibri" w:cs="Calibri"/>
                <w:color w:val="000000"/>
                <w:sz w:val="16"/>
                <w:szCs w:val="16"/>
              </w:rPr>
              <w:t>0.54</w:t>
            </w:r>
          </w:p>
        </w:tc>
        <w:tc>
          <w:tcPr>
            <w:tcW w:w="1013" w:type="dxa"/>
            <w:tcBorders>
              <w:top w:val="nil"/>
              <w:left w:val="nil"/>
              <w:bottom w:val="nil"/>
              <w:right w:val="nil"/>
            </w:tcBorders>
            <w:shd w:val="clear" w:color="auto" w:fill="auto"/>
            <w:noWrap/>
            <w:vAlign w:val="center"/>
            <w:tcPrChange w:id="174" w:author="Phillip Gingrich" w:date="2022-03-24T13:03:00Z">
              <w:tcPr>
                <w:tcW w:w="1013" w:type="dxa"/>
                <w:tcBorders>
                  <w:top w:val="nil"/>
                  <w:left w:val="nil"/>
                  <w:bottom w:val="nil"/>
                  <w:right w:val="nil"/>
                </w:tcBorders>
                <w:shd w:val="clear" w:color="auto" w:fill="auto"/>
                <w:noWrap/>
                <w:vAlign w:val="bottom"/>
              </w:tcPr>
            </w:tcPrChange>
          </w:tcPr>
          <w:p w14:paraId="265B4E7E" w14:textId="7A4983EA" w:rsidR="00422DE4" w:rsidRPr="004B3564" w:rsidRDefault="0082693E" w:rsidP="00E20E4A">
            <w:pPr>
              <w:spacing w:after="0"/>
              <w:jc w:val="center"/>
              <w:rPr>
                <w:rFonts w:ascii="Calibri" w:hAnsi="Calibri" w:cs="Calibri"/>
                <w:color w:val="000000"/>
                <w:sz w:val="16"/>
                <w:szCs w:val="16"/>
              </w:rPr>
            </w:pPr>
            <w:r>
              <w:rPr>
                <w:rFonts w:ascii="Calibri" w:hAnsi="Calibri" w:cs="Calibri"/>
                <w:color w:val="000000"/>
                <w:sz w:val="16"/>
                <w:szCs w:val="16"/>
              </w:rPr>
              <w:t>0.90</w:t>
            </w:r>
          </w:p>
        </w:tc>
      </w:tr>
      <w:tr w:rsidR="00524815" w:rsidRPr="004B3564" w14:paraId="245D408D" w14:textId="77777777" w:rsidTr="00E20E4A">
        <w:tblPrEx>
          <w:tblW w:w="4687" w:type="dxa"/>
          <w:tblInd w:w="108" w:type="dxa"/>
          <w:tblPrExChange w:id="175" w:author="Phillip Gingrich" w:date="2022-03-24T13:03:00Z">
            <w:tblPrEx>
              <w:tblW w:w="4687" w:type="dxa"/>
              <w:tblInd w:w="108" w:type="dxa"/>
            </w:tblPrEx>
          </w:tblPrExChange>
        </w:tblPrEx>
        <w:trPr>
          <w:trHeight w:val="300"/>
          <w:trPrChange w:id="176" w:author="Phillip Gingrich" w:date="2022-03-24T13:03:00Z">
            <w:trPr>
              <w:trHeight w:val="300"/>
            </w:trPr>
          </w:trPrChange>
        </w:trPr>
        <w:tc>
          <w:tcPr>
            <w:tcW w:w="1457" w:type="dxa"/>
            <w:tcBorders>
              <w:top w:val="nil"/>
              <w:left w:val="nil"/>
              <w:bottom w:val="nil"/>
              <w:right w:val="nil"/>
            </w:tcBorders>
            <w:shd w:val="clear" w:color="auto" w:fill="auto"/>
            <w:noWrap/>
            <w:vAlign w:val="center"/>
            <w:tcPrChange w:id="177" w:author="Phillip Gingrich" w:date="2022-03-24T13:03:00Z">
              <w:tcPr>
                <w:tcW w:w="1457" w:type="dxa"/>
                <w:tcBorders>
                  <w:top w:val="nil"/>
                  <w:left w:val="nil"/>
                  <w:bottom w:val="nil"/>
                  <w:right w:val="nil"/>
                </w:tcBorders>
                <w:shd w:val="clear" w:color="auto" w:fill="auto"/>
                <w:noWrap/>
                <w:vAlign w:val="bottom"/>
              </w:tcPr>
            </w:tcPrChange>
          </w:tcPr>
          <w:p w14:paraId="5F7D9634" w14:textId="77777777" w:rsidR="00422DE4" w:rsidRDefault="00422DE4" w:rsidP="00E20E4A">
            <w:pPr>
              <w:spacing w:after="0"/>
              <w:jc w:val="left"/>
              <w:rPr>
                <w:rFonts w:ascii="Calibri" w:hAnsi="Calibri" w:cs="Calibri"/>
                <w:color w:val="000000"/>
                <w:sz w:val="16"/>
                <w:szCs w:val="16"/>
              </w:rPr>
            </w:pPr>
            <w:r>
              <w:rPr>
                <w:rFonts w:ascii="Calibri" w:hAnsi="Calibri" w:cs="Calibri"/>
                <w:color w:val="000000"/>
                <w:sz w:val="16"/>
                <w:szCs w:val="16"/>
              </w:rPr>
              <w:t>GFN2-xTB//GFN-FF</w:t>
            </w:r>
          </w:p>
        </w:tc>
        <w:tc>
          <w:tcPr>
            <w:tcW w:w="500" w:type="dxa"/>
            <w:tcBorders>
              <w:top w:val="nil"/>
              <w:left w:val="nil"/>
              <w:bottom w:val="nil"/>
              <w:right w:val="nil"/>
            </w:tcBorders>
            <w:shd w:val="clear" w:color="auto" w:fill="auto"/>
            <w:noWrap/>
            <w:vAlign w:val="center"/>
            <w:tcPrChange w:id="178" w:author="Phillip Gingrich" w:date="2022-03-24T13:03:00Z">
              <w:tcPr>
                <w:tcW w:w="500" w:type="dxa"/>
                <w:tcBorders>
                  <w:top w:val="nil"/>
                  <w:left w:val="nil"/>
                  <w:bottom w:val="nil"/>
                  <w:right w:val="nil"/>
                </w:tcBorders>
                <w:shd w:val="clear" w:color="auto" w:fill="auto"/>
                <w:noWrap/>
                <w:vAlign w:val="bottom"/>
              </w:tcPr>
            </w:tcPrChange>
          </w:tcPr>
          <w:p w14:paraId="6FF82D24" w14:textId="5F249A89" w:rsidR="00422DE4" w:rsidRPr="004B356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0.81</w:t>
            </w:r>
          </w:p>
        </w:tc>
        <w:tc>
          <w:tcPr>
            <w:tcW w:w="1047" w:type="dxa"/>
            <w:tcBorders>
              <w:top w:val="nil"/>
              <w:left w:val="nil"/>
              <w:bottom w:val="nil"/>
              <w:right w:val="nil"/>
            </w:tcBorders>
            <w:shd w:val="clear" w:color="auto" w:fill="auto"/>
            <w:noWrap/>
            <w:vAlign w:val="center"/>
            <w:tcPrChange w:id="179" w:author="Phillip Gingrich" w:date="2022-03-24T13:03:00Z">
              <w:tcPr>
                <w:tcW w:w="1047" w:type="dxa"/>
                <w:tcBorders>
                  <w:top w:val="nil"/>
                  <w:left w:val="nil"/>
                  <w:bottom w:val="nil"/>
                  <w:right w:val="nil"/>
                </w:tcBorders>
                <w:shd w:val="clear" w:color="auto" w:fill="auto"/>
                <w:noWrap/>
                <w:vAlign w:val="bottom"/>
              </w:tcPr>
            </w:tcPrChange>
          </w:tcPr>
          <w:p w14:paraId="1EE8BFA2" w14:textId="7FFDBF4D"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0.73</w:t>
            </w:r>
          </w:p>
        </w:tc>
        <w:tc>
          <w:tcPr>
            <w:tcW w:w="670" w:type="dxa"/>
            <w:tcBorders>
              <w:top w:val="nil"/>
              <w:left w:val="nil"/>
              <w:bottom w:val="nil"/>
              <w:right w:val="nil"/>
            </w:tcBorders>
            <w:shd w:val="clear" w:color="auto" w:fill="auto"/>
            <w:noWrap/>
            <w:vAlign w:val="center"/>
            <w:tcPrChange w:id="180" w:author="Phillip Gingrich" w:date="2022-03-24T13:03:00Z">
              <w:tcPr>
                <w:tcW w:w="670" w:type="dxa"/>
                <w:tcBorders>
                  <w:top w:val="nil"/>
                  <w:left w:val="nil"/>
                  <w:bottom w:val="nil"/>
                  <w:right w:val="nil"/>
                </w:tcBorders>
                <w:shd w:val="clear" w:color="auto" w:fill="auto"/>
                <w:noWrap/>
                <w:vAlign w:val="bottom"/>
              </w:tcPr>
            </w:tcPrChange>
          </w:tcPr>
          <w:p w14:paraId="620C5F93" w14:textId="0731B855"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0.64</w:t>
            </w:r>
          </w:p>
        </w:tc>
        <w:tc>
          <w:tcPr>
            <w:tcW w:w="1013" w:type="dxa"/>
            <w:tcBorders>
              <w:top w:val="nil"/>
              <w:left w:val="nil"/>
              <w:bottom w:val="nil"/>
              <w:right w:val="nil"/>
            </w:tcBorders>
            <w:shd w:val="clear" w:color="auto" w:fill="auto"/>
            <w:noWrap/>
            <w:vAlign w:val="center"/>
            <w:tcPrChange w:id="181" w:author="Phillip Gingrich" w:date="2022-03-24T13:03:00Z">
              <w:tcPr>
                <w:tcW w:w="1013" w:type="dxa"/>
                <w:tcBorders>
                  <w:top w:val="nil"/>
                  <w:left w:val="nil"/>
                  <w:bottom w:val="nil"/>
                  <w:right w:val="nil"/>
                </w:tcBorders>
                <w:shd w:val="clear" w:color="auto" w:fill="auto"/>
                <w:noWrap/>
                <w:vAlign w:val="bottom"/>
              </w:tcPr>
            </w:tcPrChange>
          </w:tcPr>
          <w:p w14:paraId="0FBB6D50" w14:textId="2547B7B8"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0.83</w:t>
            </w:r>
          </w:p>
        </w:tc>
      </w:tr>
    </w:tbl>
    <w:p w14:paraId="253866AF" w14:textId="77777777" w:rsidR="00E844DC" w:rsidRDefault="00E844DC" w:rsidP="001C33AF">
      <w:pPr>
        <w:pStyle w:val="TAMainText"/>
        <w:rPr>
          <w:del w:id="182" w:author="Phillip Gingrich" w:date="2022-03-24T13:03:00Z"/>
        </w:rPr>
      </w:pPr>
    </w:p>
    <w:p w14:paraId="7FC80B4E" w14:textId="77777777" w:rsidR="005A6E05" w:rsidRDefault="005A6E05" w:rsidP="001C33AF">
      <w:pPr>
        <w:pStyle w:val="TAMainText"/>
        <w:rPr>
          <w:del w:id="183" w:author="Phillip Gingrich" w:date="2022-03-24T13:03:00Z"/>
        </w:rPr>
      </w:pPr>
    </w:p>
    <w:tbl>
      <w:tblPr>
        <w:tblW w:w="4687" w:type="dxa"/>
        <w:tblInd w:w="108" w:type="dxa"/>
        <w:tblLook w:val="04A0" w:firstRow="1" w:lastRow="0" w:firstColumn="1" w:lastColumn="0" w:noHBand="0" w:noVBand="1"/>
      </w:tblPr>
      <w:tblGrid>
        <w:gridCol w:w="1457"/>
        <w:gridCol w:w="500"/>
        <w:gridCol w:w="1047"/>
        <w:gridCol w:w="670"/>
        <w:gridCol w:w="1013"/>
      </w:tblGrid>
      <w:tr w:rsidR="00E20E4A" w:rsidRPr="004B3564" w14:paraId="4981D8B2" w14:textId="77777777" w:rsidTr="00E20E4A">
        <w:trPr>
          <w:trHeight w:val="300"/>
          <w:ins w:id="184" w:author="Phillip Gingrich" w:date="2022-03-24T13:03:00Z"/>
        </w:trPr>
        <w:tc>
          <w:tcPr>
            <w:tcW w:w="1457" w:type="dxa"/>
            <w:tcBorders>
              <w:top w:val="nil"/>
              <w:left w:val="nil"/>
              <w:bottom w:val="nil"/>
              <w:right w:val="nil"/>
            </w:tcBorders>
            <w:shd w:val="clear" w:color="auto" w:fill="auto"/>
            <w:noWrap/>
            <w:vAlign w:val="center"/>
          </w:tcPr>
          <w:p w14:paraId="6B6C529D" w14:textId="3866B755" w:rsidR="00E20E4A" w:rsidRDefault="005A6E05" w:rsidP="00E20E4A">
            <w:pPr>
              <w:spacing w:after="0"/>
              <w:jc w:val="left"/>
              <w:rPr>
                <w:ins w:id="185" w:author="Phillip Gingrich" w:date="2022-03-24T13:03:00Z"/>
                <w:rFonts w:ascii="Calibri" w:hAnsi="Calibri" w:cs="Calibri"/>
                <w:color w:val="000000"/>
                <w:sz w:val="16"/>
                <w:szCs w:val="16"/>
              </w:rPr>
            </w:pPr>
            <w:del w:id="186" w:author="Phillip Gingrich" w:date="2022-03-24T13:03:00Z">
              <w:r>
                <w:delText>Multivariate</w:delText>
              </w:r>
            </w:del>
          </w:p>
        </w:tc>
        <w:tc>
          <w:tcPr>
            <w:tcW w:w="500" w:type="dxa"/>
            <w:tcBorders>
              <w:top w:val="nil"/>
              <w:left w:val="nil"/>
              <w:bottom w:val="nil"/>
              <w:right w:val="nil"/>
            </w:tcBorders>
            <w:shd w:val="clear" w:color="auto" w:fill="auto"/>
            <w:noWrap/>
            <w:vAlign w:val="center"/>
          </w:tcPr>
          <w:p w14:paraId="35AA3537" w14:textId="77777777" w:rsidR="00E20E4A" w:rsidRDefault="00E20E4A" w:rsidP="00E20E4A">
            <w:pPr>
              <w:spacing w:after="0"/>
              <w:jc w:val="center"/>
              <w:rPr>
                <w:ins w:id="187" w:author="Phillip Gingrich" w:date="2022-03-24T13:03:00Z"/>
                <w:rFonts w:ascii="Calibri" w:hAnsi="Calibri" w:cs="Calibri"/>
                <w:color w:val="000000"/>
                <w:sz w:val="16"/>
                <w:szCs w:val="16"/>
              </w:rPr>
            </w:pPr>
          </w:p>
        </w:tc>
        <w:tc>
          <w:tcPr>
            <w:tcW w:w="1047" w:type="dxa"/>
            <w:tcBorders>
              <w:top w:val="nil"/>
              <w:left w:val="nil"/>
              <w:bottom w:val="nil"/>
              <w:right w:val="nil"/>
            </w:tcBorders>
            <w:shd w:val="clear" w:color="auto" w:fill="auto"/>
            <w:noWrap/>
            <w:vAlign w:val="center"/>
          </w:tcPr>
          <w:p w14:paraId="5DC85346" w14:textId="77777777" w:rsidR="00E20E4A" w:rsidRDefault="00E20E4A" w:rsidP="00E20E4A">
            <w:pPr>
              <w:spacing w:after="0"/>
              <w:jc w:val="center"/>
              <w:rPr>
                <w:ins w:id="188" w:author="Phillip Gingrich" w:date="2022-03-24T13:03:00Z"/>
                <w:rFonts w:ascii="Calibri" w:hAnsi="Calibri" w:cs="Calibri"/>
                <w:color w:val="000000"/>
                <w:sz w:val="16"/>
                <w:szCs w:val="16"/>
              </w:rPr>
            </w:pPr>
          </w:p>
        </w:tc>
        <w:tc>
          <w:tcPr>
            <w:tcW w:w="670" w:type="dxa"/>
            <w:tcBorders>
              <w:top w:val="nil"/>
              <w:left w:val="nil"/>
              <w:bottom w:val="nil"/>
              <w:right w:val="nil"/>
            </w:tcBorders>
            <w:shd w:val="clear" w:color="auto" w:fill="auto"/>
            <w:noWrap/>
            <w:vAlign w:val="center"/>
          </w:tcPr>
          <w:p w14:paraId="692F8B87" w14:textId="77777777" w:rsidR="00E20E4A" w:rsidRDefault="00E20E4A" w:rsidP="00E20E4A">
            <w:pPr>
              <w:spacing w:after="0"/>
              <w:jc w:val="center"/>
              <w:rPr>
                <w:ins w:id="189" w:author="Phillip Gingrich" w:date="2022-03-24T13:03:00Z"/>
                <w:rFonts w:ascii="Calibri" w:hAnsi="Calibri" w:cs="Calibri"/>
                <w:color w:val="000000"/>
                <w:sz w:val="16"/>
                <w:szCs w:val="16"/>
              </w:rPr>
            </w:pPr>
          </w:p>
        </w:tc>
        <w:tc>
          <w:tcPr>
            <w:tcW w:w="1013" w:type="dxa"/>
            <w:tcBorders>
              <w:top w:val="nil"/>
              <w:left w:val="nil"/>
              <w:bottom w:val="nil"/>
              <w:right w:val="nil"/>
            </w:tcBorders>
            <w:shd w:val="clear" w:color="auto" w:fill="auto"/>
            <w:noWrap/>
            <w:vAlign w:val="center"/>
          </w:tcPr>
          <w:p w14:paraId="6008B7D9" w14:textId="77777777" w:rsidR="00E20E4A" w:rsidRDefault="00E20E4A" w:rsidP="00E20E4A">
            <w:pPr>
              <w:spacing w:after="0"/>
              <w:jc w:val="center"/>
              <w:rPr>
                <w:ins w:id="190" w:author="Phillip Gingrich" w:date="2022-03-24T13:03:00Z"/>
                <w:rFonts w:ascii="Calibri" w:hAnsi="Calibri" w:cs="Calibri"/>
                <w:color w:val="000000"/>
                <w:sz w:val="16"/>
                <w:szCs w:val="16"/>
              </w:rPr>
            </w:pPr>
          </w:p>
        </w:tc>
      </w:tr>
    </w:tbl>
    <w:p w14:paraId="1612558E" w14:textId="6FC4A21F" w:rsidR="005A6E05" w:rsidRPr="00587324" w:rsidRDefault="005A6E05" w:rsidP="00772D16">
      <w:pPr>
        <w:pStyle w:val="TAMainText"/>
      </w:pPr>
      <w:ins w:id="191" w:author="Phillip Gingrich" w:date="2022-03-24T13:03:00Z">
        <w:r w:rsidRPr="00587324">
          <w:t>Multi</w:t>
        </w:r>
        <w:r w:rsidR="008A5E2D" w:rsidRPr="00587324">
          <w:t>ple</w:t>
        </w:r>
      </w:ins>
      <w:r w:rsidRPr="00587324">
        <w:t xml:space="preserve"> Regression Analysis</w:t>
      </w:r>
    </w:p>
    <w:p w14:paraId="133A38CA" w14:textId="7882A21C" w:rsidR="00330D44" w:rsidRDefault="00F61E8B" w:rsidP="00772D16">
      <w:pPr>
        <w:pStyle w:val="TAMainText"/>
      </w:pPr>
      <w:r>
        <w:t xml:space="preserve">Lastly, we considered the application of a </w:t>
      </w:r>
      <w:del w:id="192" w:author="Phillip Gingrich" w:date="2022-03-24T13:03:00Z">
        <w:r>
          <w:delText>multivariate</w:delText>
        </w:r>
      </w:del>
      <w:ins w:id="193" w:author="Phillip Gingrich" w:date="2022-03-24T13:03:00Z">
        <w:r w:rsidR="008A5E2D">
          <w:t>multiple regression</w:t>
        </w:r>
      </w:ins>
      <w:r w:rsidR="008A5E2D">
        <w:t xml:space="preserve"> </w:t>
      </w:r>
      <w:r>
        <w:t xml:space="preserve">model to further reduce </w:t>
      </w:r>
      <w:r w:rsidR="0078136F">
        <w:t>MAEs</w:t>
      </w:r>
      <w:r>
        <w:t xml:space="preserve"> for the test set</w:t>
      </w:r>
      <w:r w:rsidR="003F3ED2">
        <w:t xml:space="preserve"> by </w:t>
      </w:r>
      <w:del w:id="194" w:author="Phillip Gingrich" w:date="2022-03-24T13:03:00Z">
        <w:r w:rsidR="003F3ED2">
          <w:delText>combning</w:delText>
        </w:r>
      </w:del>
      <w:ins w:id="195" w:author="Phillip Gingrich" w:date="2022-03-24T13:03:00Z">
        <w:r w:rsidR="003F3ED2">
          <w:t>comb</w:t>
        </w:r>
        <w:r w:rsidR="0063315E">
          <w:t>i</w:t>
        </w:r>
        <w:r w:rsidR="003F3ED2">
          <w:t>ning</w:t>
        </w:r>
      </w:ins>
      <w:r w:rsidR="003F3ED2">
        <w:t xml:space="preserve"> all </w:t>
      </w:r>
      <w:r w:rsidR="0033292E">
        <w:t xml:space="preserve">Fukui indices, atomic charges, and </w:t>
      </w:r>
      <w:del w:id="196" w:author="Phillip Gingrich" w:date="2022-03-24T13:03:00Z">
        <w:r w:rsidR="0033292E">
          <w:delText>fractional occupation number</w:delText>
        </w:r>
        <w:r w:rsidR="003F3ED2">
          <w:delText>s</w:delText>
        </w:r>
      </w:del>
      <w:ins w:id="197" w:author="Phillip Gingrich" w:date="2022-03-24T13:03:00Z">
        <w:r w:rsidR="0063315E">
          <w:t>FOD values</w:t>
        </w:r>
      </w:ins>
      <w:r>
        <w:t>.</w:t>
      </w:r>
      <w:r w:rsidR="006B28D3">
        <w:t xml:space="preserve"> </w:t>
      </w:r>
      <w:r w:rsidR="00C4618B">
        <w:t>Through a Lasso regression for feature selection</w:t>
      </w:r>
      <w:r w:rsidR="006B28D3">
        <w:t>,</w:t>
      </w:r>
      <w:del w:id="198" w:author="Phillip Gingrich" w:date="2022-03-24T13:03:00Z">
        <w:r w:rsidR="00C4618B">
          <w:fldChar w:fldCharType="begin"/>
        </w:r>
        <w:r w:rsidR="003F3ED2">
          <w:delInstrText xml:space="preserve"> ADDIN EN.CITE &lt;EndNote&gt;&lt;Cite&gt;&lt;Author&gt;Muthukrishnan&lt;/Author&gt;&lt;Year&gt;2016&lt;/Year&gt;&lt;RecNum&gt;242&lt;/RecNum&gt;&lt;DisplayText&gt;&lt;style face="superscript"&gt;41&lt;/style&gt;&lt;/DisplayText&gt;&lt;record&gt;&lt;rec-number&gt;242&lt;/rec-number&gt;&lt;foreign-keys&gt;&lt;key app="EN" db-id="pesawtpsv9vev0exef3xzwfkedpxvfz22awe" timestamp="1638480871"&gt;242&lt;/key&gt;&lt;/foreign-keys&gt;&lt;ref-type name="Conference Proceedings"&gt;10&lt;/ref-type&gt;&lt;contributors&gt;&lt;authors&gt;&lt;author&gt;R. Muthukrishnan&lt;/author&gt;&lt;author&gt;R. Rohini&lt;/author&gt;&lt;/authors&gt;&lt;/contributors&gt;&lt;titles&gt;&lt;title&gt;LASSO: A feature selection technique in predictive modeling for machine learning&lt;/title&gt;&lt;secondary-title&gt;2016 IEEE International Conference on Advances in Computer Applications (ICACA)&lt;/secondary-title&gt;&lt;alt-title&gt;2016 IEEE International Conference on Advances in Computer Applications (ICACA)&lt;/alt-title&gt;&lt;/titles&gt;&lt;pages&gt;18-20&lt;/pages&gt;&lt;dates&gt;&lt;year&gt;2016&lt;/year&gt;&lt;pub-dates&gt;&lt;date&gt;24-24 Oct. 2016&lt;/date&gt;&lt;/pub-dates&gt;&lt;/dates&gt;&lt;urls&gt;&lt;/urls&gt;&lt;electronic-resource-num&gt;10.1109/ICACA.2016.7887916&lt;/electronic-resource-num&gt;&lt;/record&gt;&lt;/Cite&gt;&lt;/EndNote&gt;</w:delInstrText>
        </w:r>
        <w:r w:rsidR="00C4618B">
          <w:fldChar w:fldCharType="separate"/>
        </w:r>
        <w:r w:rsidR="003F3ED2" w:rsidRPr="003F3ED2">
          <w:rPr>
            <w:noProof/>
            <w:vertAlign w:val="superscript"/>
          </w:rPr>
          <w:delText>41</w:delText>
        </w:r>
        <w:r w:rsidR="00C4618B">
          <w:fldChar w:fldCharType="end"/>
        </w:r>
      </w:del>
      <w:ins w:id="199" w:author="Phillip Gingrich" w:date="2022-03-24T13:03:00Z">
        <w:r w:rsidR="00C4618B">
          <w:fldChar w:fldCharType="begin"/>
        </w:r>
        <w:r w:rsidR="009F27CE">
          <w:instrText xml:space="preserve"> ADDIN EN.CITE &lt;EndNote&gt;&lt;Cite&gt;&lt;Author&gt;Muthukrishnan&lt;/Author&gt;&lt;Year&gt;2016&lt;/Year&gt;&lt;RecNum&gt;242&lt;/RecNum&gt;&lt;DisplayText&gt;&lt;style face="superscript"&gt;47&lt;/style&gt;&lt;/DisplayText&gt;&lt;record&gt;&lt;rec-number&gt;242&lt;/rec-number&gt;&lt;foreign-keys&gt;&lt;key app="EN" db-id="pesawtpsv9vev0exef3xzwfkedpxvfz22awe" timestamp="1638480871"&gt;242&lt;/key&gt;&lt;/foreign-keys&gt;&lt;ref-type name="Conference Proceedings"&gt;10&lt;/ref-type&gt;&lt;contributors&gt;&lt;authors&gt;&lt;author&gt;R. Muthukrishnan&lt;/author&gt;&lt;author&gt;R. Rohini&lt;/author&gt;&lt;/authors&gt;&lt;/contributors&gt;&lt;titles&gt;&lt;title&gt;LASSO: A feature selection technique in predictive modeling for machine learning&lt;/title&gt;&lt;secondary-title&gt;2016 IEEE International Conference on Advances in Computer Applications (ICACA)&lt;/secondary-title&gt;&lt;alt-title&gt;2016 IEEE International Conference on Advances in Computer Applications (ICACA)&lt;/alt-title&gt;&lt;/titles&gt;&lt;pages&gt;18-20&lt;/pages&gt;&lt;dates&gt;&lt;year&gt;2016&lt;/year&gt;&lt;pub-dates&gt;&lt;date&gt;24-24 Oct. 2016&lt;/date&gt;&lt;/pub-dates&gt;&lt;/dates&gt;&lt;urls&gt;&lt;/urls&gt;&lt;electronic-resource-num&gt;10.1109/ICACA.2016.7887916&lt;/electronic-resource-num&gt;&lt;/record&gt;&lt;/Cite&gt;&lt;/EndNote&gt;</w:instrText>
        </w:r>
        <w:r w:rsidR="00C4618B">
          <w:fldChar w:fldCharType="separate"/>
        </w:r>
        <w:r w:rsidR="009F27CE" w:rsidRPr="009F27CE">
          <w:rPr>
            <w:noProof/>
            <w:vertAlign w:val="superscript"/>
          </w:rPr>
          <w:t>47</w:t>
        </w:r>
        <w:r w:rsidR="00C4618B">
          <w:fldChar w:fldCharType="end"/>
        </w:r>
      </w:ins>
      <w:r w:rsidR="006B28D3">
        <w:t xml:space="preserve"> we found both the FOD and </w:t>
      </w:r>
      <w:r w:rsidR="006B28D3" w:rsidRPr="009F164E">
        <w:rPr>
          <w:i/>
          <w:iCs/>
        </w:rPr>
        <w:t>f</w:t>
      </w:r>
      <w:r w:rsidR="006B28D3" w:rsidRPr="009F164E">
        <w:rPr>
          <w:i/>
          <w:iCs/>
          <w:vertAlign w:val="subscript"/>
        </w:rPr>
        <w:t>w</w:t>
      </w:r>
      <w:r w:rsidR="006B28D3" w:rsidRPr="009F164E">
        <w:rPr>
          <w:i/>
          <w:iCs/>
          <w:vertAlign w:val="superscript"/>
        </w:rPr>
        <w:t>+</w:t>
      </w:r>
      <w:r w:rsidR="006B28D3">
        <w:rPr>
          <w:i/>
          <w:iCs/>
        </w:rPr>
        <w:t xml:space="preserve"> </w:t>
      </w:r>
      <w:r w:rsidR="006B28D3">
        <w:t xml:space="preserve">descriptors </w:t>
      </w:r>
      <w:r w:rsidR="00C4618B">
        <w:t>at the GFN2-xTB level of theory to be retained as important descriptors with non-zero coefficients</w:t>
      </w:r>
      <w:r w:rsidR="006922C4">
        <w:t xml:space="preserve"> amongst all sampled descriptors</w:t>
      </w:r>
      <w:r w:rsidR="00C4618B">
        <w:t>.  After feature selection and through an ordinary least squares MLR</w:t>
      </w:r>
      <w:r w:rsidR="00AB08BB">
        <w:t xml:space="preserve"> built using the training set</w:t>
      </w:r>
      <w:r w:rsidR="00C4618B">
        <w:t xml:space="preserve">, both descriptors were found </w:t>
      </w:r>
      <w:r w:rsidR="006B28D3">
        <w:t>to be statistically significant</w:t>
      </w:r>
      <w:r w:rsidR="0023354E">
        <w:t xml:space="preserve"> (</w:t>
      </w:r>
      <w:del w:id="200" w:author="Phillip Gingrich" w:date="2022-03-24T13:03:00Z">
        <w:r w:rsidR="0023354E">
          <w:delText>p</w:delText>
        </w:r>
      </w:del>
      <w:ins w:id="201" w:author="Phillip Gingrich" w:date="2022-03-24T13:03:00Z">
        <w:r w:rsidR="0023354E">
          <w:t>p</w:t>
        </w:r>
        <w:r w:rsidR="00E22067" w:rsidRPr="00E22067">
          <w:rPr>
            <w:vertAlign w:val="subscript"/>
          </w:rPr>
          <w:t>FOD</w:t>
        </w:r>
      </w:ins>
      <w:r w:rsidR="0023354E">
        <w:t>=0.</w:t>
      </w:r>
      <w:del w:id="202" w:author="Phillip Gingrich" w:date="2022-03-24T13:03:00Z">
        <w:r w:rsidR="0023354E">
          <w:delText>033</w:delText>
        </w:r>
      </w:del>
      <w:ins w:id="203" w:author="Phillip Gingrich" w:date="2022-03-24T13:03:00Z">
        <w:r w:rsidR="0023354E">
          <w:t>0</w:t>
        </w:r>
        <w:r w:rsidR="00E22067">
          <w:t>24</w:t>
        </w:r>
      </w:ins>
      <w:r w:rsidR="0023354E">
        <w:t xml:space="preserve"> and </w:t>
      </w:r>
      <w:del w:id="204" w:author="Phillip Gingrich" w:date="2022-03-24T13:03:00Z">
        <w:r w:rsidR="0023354E">
          <w:delText>p=</w:delText>
        </w:r>
      </w:del>
      <w:ins w:id="205" w:author="Phillip Gingrich" w:date="2022-03-24T13:03:00Z">
        <w:r w:rsidR="0023354E">
          <w:t>p</w:t>
        </w:r>
        <w:r w:rsidR="00E22067" w:rsidRPr="00E22067">
          <w:rPr>
            <w:i/>
            <w:iCs/>
            <w:vertAlign w:val="subscript"/>
          </w:rPr>
          <w:t>fw+</w:t>
        </w:r>
        <w:r w:rsidR="0023354E">
          <w:t>=</w:t>
        </w:r>
      </w:ins>
      <w:r w:rsidR="0023354E">
        <w:t>0.</w:t>
      </w:r>
      <w:del w:id="206" w:author="Phillip Gingrich" w:date="2022-03-24T13:03:00Z">
        <w:r w:rsidR="0023354E">
          <w:delText>039, respectively</w:delText>
        </w:r>
      </w:del>
      <w:ins w:id="207" w:author="Phillip Gingrich" w:date="2022-03-24T13:03:00Z">
        <w:r w:rsidR="0023354E">
          <w:t>0</w:t>
        </w:r>
        <w:r w:rsidR="00E22067">
          <w:t>19</w:t>
        </w:r>
      </w:ins>
      <w:r w:rsidR="0023354E">
        <w:t>) when GFN2-xTB</w:t>
      </w:r>
      <w:r w:rsidR="006F410B">
        <w:t xml:space="preserve"> </w:t>
      </w:r>
      <w:r w:rsidR="0023354E">
        <w:t>was employed for the required calculations.</w:t>
      </w:r>
      <w:r w:rsidR="006F410B">
        <w:t xml:space="preserve"> Similar statistical significance was obtained using GFN2-xTB//GFN-FF.</w:t>
      </w:r>
      <w:r w:rsidR="0023354E">
        <w:t xml:space="preserve"> However, when GFN1-xTB replaced GFN2-xTB</w:t>
      </w:r>
      <w:r w:rsidR="00C4618B">
        <w:t xml:space="preserve"> for MLR model evaluation</w:t>
      </w:r>
      <w:r w:rsidR="0023354E">
        <w:t xml:space="preserve">, the </w:t>
      </w:r>
      <w:r w:rsidR="0023354E" w:rsidRPr="009F164E">
        <w:rPr>
          <w:i/>
          <w:iCs/>
        </w:rPr>
        <w:t>f</w:t>
      </w:r>
      <w:r w:rsidR="0023354E" w:rsidRPr="009F164E">
        <w:rPr>
          <w:i/>
          <w:iCs/>
          <w:vertAlign w:val="subscript"/>
        </w:rPr>
        <w:t>w</w:t>
      </w:r>
      <w:r w:rsidR="0023354E" w:rsidRPr="009F164E">
        <w:rPr>
          <w:i/>
          <w:iCs/>
          <w:vertAlign w:val="superscript"/>
        </w:rPr>
        <w:t>+</w:t>
      </w:r>
      <w:r w:rsidR="00010C4F">
        <w:rPr>
          <w:i/>
          <w:iCs/>
          <w:vertAlign w:val="superscript"/>
        </w:rPr>
        <w:t xml:space="preserve"> </w:t>
      </w:r>
      <w:r w:rsidR="0023354E">
        <w:t>index became insignificant (p = 0.702).</w:t>
      </w:r>
      <w:r w:rsidR="006F410B">
        <w:t xml:space="preserve"> </w:t>
      </w:r>
      <w:r w:rsidR="00CD2424">
        <w:t xml:space="preserve">Figure </w:t>
      </w:r>
      <w:r w:rsidR="0080651A">
        <w:t xml:space="preserve">8 </w:t>
      </w:r>
      <w:r w:rsidR="00CD2424">
        <w:t>depicts th</w:t>
      </w:r>
      <w:r w:rsidR="006F410B">
        <w:t>e</w:t>
      </w:r>
      <w:r w:rsidR="00CD2424">
        <w:t xml:space="preserve"> correlation between Zhang and Liu’s DFT computed epoxidation barriers and those predicted by our MLR approach</w:t>
      </w:r>
      <w:r w:rsidR="00E532FC">
        <w:t xml:space="preserve"> using </w:t>
      </w:r>
      <w:r w:rsidR="006F410B">
        <w:t xml:space="preserve">descriptors generated using </w:t>
      </w:r>
      <w:r w:rsidR="00E532FC">
        <w:t>GFN2-xTB</w:t>
      </w:r>
      <w:r w:rsidR="006171B6">
        <w:t>//GFN-FF</w:t>
      </w:r>
      <w:r w:rsidR="00CD2424">
        <w:t>.</w:t>
      </w:r>
      <w:r w:rsidR="006F410B">
        <w:t xml:space="preserve"> Table 3 summarizes the performance metrics </w:t>
      </w:r>
      <w:r w:rsidR="00756A96">
        <w:t>at all levels of theory</w:t>
      </w:r>
      <w:r w:rsidR="006F410B">
        <w:t xml:space="preserve">. Again, both </w:t>
      </w:r>
      <w:r w:rsidR="00756A96">
        <w:t xml:space="preserve">GFN2-xTB and GF2-xTB//GFNFF </w:t>
      </w:r>
      <w:r w:rsidR="006F410B">
        <w:t xml:space="preserve">performed comparably. Using force field generated </w:t>
      </w:r>
      <w:r w:rsidR="00AB08BB">
        <w:t>geometries has</w:t>
      </w:r>
      <w:r w:rsidR="006F410B">
        <w:t xml:space="preserve"> an obvious advantage </w:t>
      </w:r>
      <w:r w:rsidR="006E059C">
        <w:t xml:space="preserve">with respect to </w:t>
      </w:r>
      <w:r w:rsidR="006F410B">
        <w:t xml:space="preserve">computing time and for that reason might be the preferred approach in high throughput screening. </w:t>
      </w:r>
      <w:r w:rsidR="00E532FC">
        <w:t xml:space="preserve">Upon </w:t>
      </w:r>
      <w:r w:rsidR="006F410B">
        <w:t>evaluation</w:t>
      </w:r>
      <w:r w:rsidR="00E532FC">
        <w:t xml:space="preserve">, the variance inflation factor for each </w:t>
      </w:r>
      <w:r w:rsidR="006F410B">
        <w:t>descriptor</w:t>
      </w:r>
      <w:r w:rsidR="00E532FC">
        <w:t xml:space="preserve"> was found to be </w:t>
      </w:r>
      <w:r w:rsidR="006F410B">
        <w:t>~1.</w:t>
      </w:r>
      <w:r w:rsidR="00EC19E2">
        <w:t xml:space="preserve">1 </w:t>
      </w:r>
      <w:r w:rsidR="00756A96">
        <w:t>at all levels of theory,</w:t>
      </w:r>
      <w:r w:rsidR="00E532FC">
        <w:t xml:space="preserve"> </w:t>
      </w:r>
      <w:r w:rsidR="000771B9">
        <w:t xml:space="preserve">suggesting </w:t>
      </w:r>
      <w:r w:rsidR="00E532FC">
        <w:t xml:space="preserve">the absence of </w:t>
      </w:r>
      <w:r w:rsidR="000771B9">
        <w:t>co-linearity</w:t>
      </w:r>
      <w:r w:rsidR="00E532FC">
        <w:t xml:space="preserve"> between descriptors.</w:t>
      </w:r>
      <w:r w:rsidR="00756A96">
        <w:t xml:space="preserve">  This is expected following</w:t>
      </w:r>
      <w:r w:rsidR="00B201C6">
        <w:t xml:space="preserve"> the</w:t>
      </w:r>
      <w:r w:rsidR="001230D2">
        <w:t xml:space="preserve"> Lasso regression for feature selection.</w:t>
      </w:r>
    </w:p>
    <w:p w14:paraId="67087085" w14:textId="110853B6" w:rsidR="00E532FC" w:rsidRDefault="00A05A22" w:rsidP="003846AC">
      <w:pPr>
        <w:pStyle w:val="VAFigureCaption"/>
      </w:pPr>
      <w:r>
        <w:rPr>
          <w:noProof/>
        </w:rPr>
        <w:drawing>
          <wp:inline distT="0" distB="0" distL="0" distR="0" wp14:anchorId="07803580" wp14:editId="698F3768">
            <wp:extent cx="3044825" cy="1826895"/>
            <wp:effectExtent l="0" t="0" r="3175" b="1905"/>
            <wp:docPr id="8" name="Chart 8">
              <a:extLst xmlns:a="http://schemas.openxmlformats.org/drawingml/2006/main">
                <a:ext uri="{FF2B5EF4-FFF2-40B4-BE49-F238E27FC236}">
                  <a16:creationId xmlns:a16="http://schemas.microsoft.com/office/drawing/2014/main" id="{4C099EE2-8825-4918-9A9B-AD0260BFFB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58C1A72" w14:textId="4691F24D" w:rsidR="00EA7D1E" w:rsidRDefault="00EA7D1E" w:rsidP="00E8505D">
      <w:pPr>
        <w:pStyle w:val="VAFigureCaption"/>
      </w:pPr>
      <w:r w:rsidRPr="00BE533F">
        <w:t>F</w:t>
      </w:r>
      <w:r>
        <w:t xml:space="preserve">igure </w:t>
      </w:r>
      <w:r w:rsidR="0080651A">
        <w:t xml:space="preserve">8 </w:t>
      </w:r>
      <w:r>
        <w:t xml:space="preserve">Correlation </w:t>
      </w:r>
      <w:r w:rsidR="000771B9">
        <w:t xml:space="preserve">between P450-mediated epoxidation barriers </w:t>
      </w:r>
      <w:r w:rsidR="00A05A22">
        <w:t>previously computed with DFT</w:t>
      </w:r>
      <w:del w:id="208" w:author="Phillip Gingrich" w:date="2022-03-24T13:03:00Z">
        <w:r w:rsidR="00A05A22">
          <w:fldChar w:fldCharType="begin"/>
        </w:r>
        <w:r w:rsidR="002D6A0A">
          <w:delInstrText xml:space="preserve"> ADDIN EN.CITE &lt;EndNote&gt;&lt;Cite&gt;&lt;Author&gt;Zhang&lt;/Author&gt;&lt;Year&gt;2015&lt;/Year&gt;&lt;RecNum&gt;177&lt;/RecNum&gt;&lt;DisplayText&gt;&lt;style face="superscript"&gt;11&lt;/style&gt;&lt;/DisplayText&gt;&lt;record&gt;&lt;rec-number&gt;177&lt;/rec-number&gt;&lt;foreign-keys&gt;&lt;key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delInstrText>
        </w:r>
        <w:r w:rsidR="00A05A22">
          <w:fldChar w:fldCharType="separate"/>
        </w:r>
        <w:r w:rsidR="002D6A0A" w:rsidRPr="002D6A0A">
          <w:rPr>
            <w:noProof/>
            <w:vertAlign w:val="superscript"/>
          </w:rPr>
          <w:delText>11</w:delText>
        </w:r>
        <w:r w:rsidR="00A05A22">
          <w:fldChar w:fldCharType="end"/>
        </w:r>
      </w:del>
      <w:ins w:id="209" w:author="Phillip Gingrich" w:date="2022-03-24T13:03:00Z">
        <w:r w:rsidR="00A05A22">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A05A22">
          <w:fldChar w:fldCharType="separate"/>
        </w:r>
        <w:r w:rsidR="00923F13" w:rsidRPr="00923F13">
          <w:rPr>
            <w:noProof/>
            <w:vertAlign w:val="superscript"/>
          </w:rPr>
          <w:t>12</w:t>
        </w:r>
        <w:r w:rsidR="00A05A22">
          <w:fldChar w:fldCharType="end"/>
        </w:r>
      </w:ins>
      <w:r w:rsidR="00A05A22">
        <w:t xml:space="preserve"> </w:t>
      </w:r>
      <w:r w:rsidR="000771B9">
        <w:t>and those estimated by our MLR model in this work using substrate-centric descriptors</w:t>
      </w:r>
      <w:r w:rsidR="006171B6">
        <w:t xml:space="preserve"> at the GFN2-xTB//GFN-FF level of theory</w:t>
      </w:r>
      <w:r>
        <w:t>.</w:t>
      </w:r>
    </w:p>
    <w:p w14:paraId="08C7754D" w14:textId="46866F59" w:rsidR="00CD2424" w:rsidRPr="00CD2424" w:rsidRDefault="00CD2424" w:rsidP="00772D16">
      <w:pPr>
        <w:pStyle w:val="TAMainText"/>
      </w:pPr>
      <w:r>
        <w:t>Several key advantages are realized by our regression approach</w:t>
      </w:r>
      <w:r w:rsidR="00EA7D1E">
        <w:t>. First and most obviously, the amount of computing time to c</w:t>
      </w:r>
      <w:r w:rsidR="000771B9">
        <w:t>alculate</w:t>
      </w:r>
      <w:r w:rsidR="00EA7D1E">
        <w:t xml:space="preserve"> the required substrate-centric descriptors using Grimme’s family of semi-empirical methods</w:t>
      </w:r>
      <w:r w:rsidR="0063315E">
        <w:t xml:space="preserve"> </w:t>
      </w:r>
      <w:del w:id="210" w:author="Phillip Gingrich" w:date="2022-03-24T13:03:00Z">
        <w:r w:rsidR="00EA7D1E">
          <w:delText xml:space="preserve"> </w:delText>
        </w:r>
      </w:del>
      <w:r w:rsidR="00EA7D1E">
        <w:t>is orders of magnitude faster than traditional stationary point analys</w:t>
      </w:r>
      <w:r w:rsidR="00206AB8">
        <w:t>i</w:t>
      </w:r>
      <w:r w:rsidR="00EA7D1E">
        <w:t>s</w:t>
      </w:r>
      <w:r w:rsidR="00206AB8">
        <w:t xml:space="preserve"> for the C</w:t>
      </w:r>
      <w:r w:rsidR="006E059C">
        <w:t>–</w:t>
      </w:r>
      <w:r w:rsidR="00206AB8">
        <w:t xml:space="preserve">O bond formation </w:t>
      </w:r>
      <w:r w:rsidR="006F410B">
        <w:t xml:space="preserve">event </w:t>
      </w:r>
      <w:r w:rsidR="00206AB8">
        <w:t xml:space="preserve">in a stepwise epoxidation mechanism. Those calculations </w:t>
      </w:r>
      <w:r w:rsidR="006F410B">
        <w:t xml:space="preserve">would typically take </w:t>
      </w:r>
      <w:r w:rsidR="00206AB8">
        <w:t xml:space="preserve">hours (at </w:t>
      </w:r>
      <w:r w:rsidR="006E059C">
        <w:t>least</w:t>
      </w:r>
      <w:r w:rsidR="00206AB8">
        <w:t>)</w:t>
      </w:r>
      <w:r w:rsidR="00EA7D1E">
        <w:t xml:space="preserve"> with </w:t>
      </w:r>
      <w:r w:rsidR="00206AB8">
        <w:t xml:space="preserve">any reasonable level of </w:t>
      </w:r>
      <w:r w:rsidR="00EA7D1E">
        <w:t>DFT on the same computing resource</w:t>
      </w:r>
      <w:r w:rsidR="000771B9">
        <w:t xml:space="preserve"> using the typical truncated Compound 1 model. Because our required semi-empirical geometry optimizations take on the order of milliseconds with only modest computing hardware, the second advantage is that it</w:t>
      </w:r>
      <w:r w:rsidR="003476A4">
        <w:t xml:space="preserve"> i</w:t>
      </w:r>
      <w:r w:rsidR="000771B9">
        <w:t xml:space="preserve">s </w:t>
      </w:r>
      <w:r w:rsidR="006F410B">
        <w:t xml:space="preserve">possible </w:t>
      </w:r>
      <w:r w:rsidR="000771B9">
        <w:t xml:space="preserve">to apply this model to thousands of docking poses. </w:t>
      </w:r>
      <w:r w:rsidR="003476A4">
        <w:t>Consequently,</w:t>
      </w:r>
      <w:r w:rsidR="000771B9">
        <w:t xml:space="preserve"> quantitative reactivity information</w:t>
      </w:r>
      <w:r w:rsidR="003476A4">
        <w:t xml:space="preserve"> can be coupled</w:t>
      </w:r>
      <w:r w:rsidR="000771B9">
        <w:t xml:space="preserve"> </w:t>
      </w:r>
      <w:r w:rsidR="006F410B">
        <w:t>with</w:t>
      </w:r>
      <w:r w:rsidR="000771B9">
        <w:t xml:space="preserve"> binding affinity estimations from docking </w:t>
      </w:r>
      <w:r w:rsidR="00206AB8">
        <w:t>simulations</w:t>
      </w:r>
      <w:r w:rsidR="000771B9">
        <w:t xml:space="preserve">. Lastly, our model </w:t>
      </w:r>
      <w:r w:rsidR="00AB08BB">
        <w:t xml:space="preserve">is constructed without </w:t>
      </w:r>
      <w:r w:rsidR="000771B9">
        <w:t xml:space="preserve">regard for substrate polarity as </w:t>
      </w:r>
      <w:r w:rsidR="00F90384">
        <w:t>assessed</w:t>
      </w:r>
      <w:r w:rsidR="000771B9">
        <w:t xml:space="preserve"> by a compound’s overall dipole moment</w:t>
      </w:r>
      <w:r w:rsidR="00CD60E1">
        <w:t xml:space="preserve">, providing for a simplified </w:t>
      </w:r>
      <w:r w:rsidR="00D65189">
        <w:t>application</w:t>
      </w:r>
      <w:r w:rsidR="00CD60E1">
        <w:t>.</w:t>
      </w:r>
      <w:r w:rsidR="00EF7A99">
        <w:t xml:space="preserve"> Polarity and shape are certainly important factors for substrate fit within the context of an enzyme active site, and such </w:t>
      </w:r>
      <w:r w:rsidR="00A3135C">
        <w:t>properties would be addressed</w:t>
      </w:r>
      <w:r w:rsidR="00EF7A99">
        <w:t xml:space="preserve"> when combining reactivity with accessibility (such as through docking).</w:t>
      </w:r>
      <w:r w:rsidR="00EF7A99">
        <w:fldChar w:fldCharType="begin"/>
      </w:r>
      <w:r w:rsidR="009F27CE">
        <w:instrText xml:space="preserve"> ADDIN EN.CITE &lt;EndNote&gt;&lt;Cite&gt;&lt;Author&gt;Leth&lt;/Author&gt;&lt;Year&gt;2019&lt;/Year&gt;&lt;RecNum&gt;223&lt;/RecNum&gt;&lt;DisplayText&gt;&lt;style face="superscript"&gt;</w:instrText>
      </w:r>
      <w:del w:id="211" w:author="Phillip Gingrich" w:date="2022-03-24T13:03:00Z">
        <w:r w:rsidR="003F3ED2">
          <w:delInstrText>42</w:delInstrText>
        </w:r>
      </w:del>
      <w:ins w:id="212" w:author="Phillip Gingrich" w:date="2022-03-24T13:03:00Z">
        <w:r w:rsidR="009F27CE">
          <w:instrText>48</w:instrText>
        </w:r>
      </w:ins>
      <w:r w:rsidR="009F27CE">
        <w:instrText>&lt;/style&gt;&lt;/DisplayText&gt;&lt;record&gt;&lt;rec-number&gt;223&lt;/rec-number&gt;&lt;foreign-keys&gt;&lt;key app="EN" db-id="pesawtpsv9vev0exef3xzwfkedpxvfz22awe" timestamp="1632865793"&gt;223&lt;/key&gt;&lt;/foreign-keys&gt;&lt;ref-type name="Journal Article"&gt;17&lt;/ref-type&gt;&lt;contributors&gt;&lt;authors&gt;&lt;author&gt;Leth, Rasmus&lt;/author&gt;&lt;author&gt;Ercig, Bogac&lt;/author&gt;&lt;author&gt;Olsen, Lars&lt;/author&gt;&lt;author&gt;Jørgensen, Flemming Steen&lt;/author&gt;&lt;/authors&gt;&lt;/contributors&gt;&lt;titles&gt;&lt;title&gt;Both Reactivity and Accessibility Are Important in Cytochrome P450 Metabolism: A Combined DFT and MD Study of Fenamic Acids in BM3 Mutants&lt;/title&gt;&lt;secondary-title&gt;Journal of Chemical Information and Modeling&lt;/secondary-title&gt;&lt;/titles&gt;&lt;periodical&gt;&lt;full-title&gt;Journal of Chemical Information and Modeling&lt;/full-title&gt;&lt;/periodical&gt;&lt;pages&gt;743-753&lt;/pages&gt;&lt;volume&gt;59&lt;/volume&gt;&lt;number&gt;2&lt;/number&gt;&lt;dates&gt;&lt;year&gt;2019&lt;/year&gt;&lt;pub-dates&gt;&lt;date&gt;2019/02/25&lt;/date&gt;&lt;/pub-dates&gt;&lt;/dates&gt;&lt;publisher&gt;American Chemical Society&lt;/publisher&gt;&lt;isbn&gt;1549-9596&lt;/isbn&gt;&lt;urls&gt;&lt;related-urls&gt;&lt;url&gt;https://doi.org/10.1021/acs.jcim.8b00750&lt;/url&gt;&lt;/related-urls&gt;&lt;/urls&gt;&lt;electronic-resource-num&gt;10.1021/acs.jcim.8b00750&lt;/electronic-resource-num&gt;&lt;/record&gt;&lt;/Cite&gt;&lt;/EndNote&gt;</w:instrText>
      </w:r>
      <w:r w:rsidR="00EF7A99">
        <w:fldChar w:fldCharType="separate"/>
      </w:r>
      <w:del w:id="213" w:author="Phillip Gingrich" w:date="2022-03-24T13:03:00Z">
        <w:r w:rsidR="003F3ED2" w:rsidRPr="003F3ED2">
          <w:rPr>
            <w:noProof/>
            <w:vertAlign w:val="superscript"/>
          </w:rPr>
          <w:delText>42</w:delText>
        </w:r>
      </w:del>
      <w:ins w:id="214" w:author="Phillip Gingrich" w:date="2022-03-24T13:03:00Z">
        <w:r w:rsidR="009F27CE" w:rsidRPr="009F27CE">
          <w:rPr>
            <w:noProof/>
            <w:vertAlign w:val="superscript"/>
          </w:rPr>
          <w:t>48</w:t>
        </w:r>
      </w:ins>
      <w:r w:rsidR="00EF7A99">
        <w:fldChar w:fldCharType="end"/>
      </w:r>
    </w:p>
    <w:p w14:paraId="27C23BD9" w14:textId="59A4FF9C" w:rsidR="007F4A6B" w:rsidRDefault="007F4A6B" w:rsidP="00430C6A">
      <w:pPr>
        <w:pStyle w:val="VDTableTitle"/>
      </w:pPr>
      <w:r w:rsidRPr="007C1383">
        <w:t>T</w:t>
      </w:r>
      <w:r>
        <w:t>a</w:t>
      </w:r>
      <w:r w:rsidR="00113CD4">
        <w:t>b</w:t>
      </w:r>
      <w:r>
        <w:t xml:space="preserve">le </w:t>
      </w:r>
      <w:r w:rsidR="007A2F1E">
        <w:t>3</w:t>
      </w:r>
      <w:r w:rsidRPr="007C1383">
        <w:t xml:space="preserve">. </w:t>
      </w:r>
      <w:r w:rsidR="007A2F1E">
        <w:t>Adjusted c</w:t>
      </w:r>
      <w:r w:rsidR="00151FFB">
        <w:t>oefficients of determination</w:t>
      </w:r>
      <w:r w:rsidR="004B3564">
        <w:t xml:space="preserve"> and mean absolute errors for </w:t>
      </w:r>
      <w:r w:rsidR="002311C7">
        <w:t>MLR</w:t>
      </w:r>
      <w:r w:rsidR="004B3564">
        <w:t xml:space="preserve"> models </w:t>
      </w:r>
      <w:r w:rsidR="00D31DBD">
        <w:t>using</w:t>
      </w:r>
      <w:r w:rsidR="007A2F1E">
        <w:t xml:space="preserve"> FOD values and </w:t>
      </w:r>
      <w:r w:rsidR="00D31DBD" w:rsidRPr="00D31DBD">
        <w:rPr>
          <w:i/>
          <w:iCs/>
        </w:rPr>
        <w:t>f</w:t>
      </w:r>
      <w:r w:rsidR="00D31DBD" w:rsidRPr="00D31DBD">
        <w:rPr>
          <w:i/>
          <w:iCs/>
          <w:vertAlign w:val="subscript"/>
        </w:rPr>
        <w:t>w</w:t>
      </w:r>
      <w:r w:rsidR="00D31DBD" w:rsidRPr="00D31DBD">
        <w:rPr>
          <w:i/>
          <w:iCs/>
          <w:vertAlign w:val="superscript"/>
        </w:rPr>
        <w:t>+</w:t>
      </w:r>
      <w:r w:rsidR="00D31DBD" w:rsidRPr="00D31DBD">
        <w:rPr>
          <w:i/>
          <w:iCs/>
        </w:rPr>
        <w:t xml:space="preserve"> </w:t>
      </w:r>
      <w:r w:rsidR="007A2F1E">
        <w:t xml:space="preserve">indices </w:t>
      </w:r>
      <w:r w:rsidR="00D31DBD">
        <w:t xml:space="preserve">to predict </w:t>
      </w:r>
      <w:r w:rsidR="007A2F1E">
        <w:t>epoxidation barriers</w:t>
      </w:r>
      <w:r w:rsidRPr="007C1383">
        <w:t>.</w:t>
      </w:r>
    </w:p>
    <w:tbl>
      <w:tblPr>
        <w:tblW w:w="4687" w:type="dxa"/>
        <w:tblLook w:val="04A0" w:firstRow="1" w:lastRow="0" w:firstColumn="1" w:lastColumn="0" w:noHBand="0" w:noVBand="1"/>
      </w:tblPr>
      <w:tblGrid>
        <w:gridCol w:w="1530"/>
        <w:gridCol w:w="500"/>
        <w:gridCol w:w="1047"/>
        <w:gridCol w:w="670"/>
        <w:gridCol w:w="1013"/>
      </w:tblGrid>
      <w:tr w:rsidR="007A2F1E" w:rsidRPr="004B3564" w14:paraId="34730F4A" w14:textId="77777777" w:rsidTr="003846AC">
        <w:trPr>
          <w:trHeight w:val="60"/>
        </w:trPr>
        <w:tc>
          <w:tcPr>
            <w:tcW w:w="1530" w:type="dxa"/>
            <w:tcBorders>
              <w:top w:val="nil"/>
              <w:left w:val="nil"/>
              <w:bottom w:val="nil"/>
              <w:right w:val="nil"/>
            </w:tcBorders>
            <w:shd w:val="clear" w:color="auto" w:fill="auto"/>
            <w:noWrap/>
            <w:vAlign w:val="bottom"/>
            <w:hideMark/>
          </w:tcPr>
          <w:p w14:paraId="62088766" w14:textId="77777777" w:rsidR="007A2F1E" w:rsidRPr="004B3564" w:rsidRDefault="007A2F1E" w:rsidP="003D0D1C">
            <w:pPr>
              <w:spacing w:after="0"/>
              <w:jc w:val="left"/>
              <w:rPr>
                <w:rFonts w:ascii="Times New Roman" w:hAnsi="Times New Roman"/>
                <w:sz w:val="16"/>
                <w:szCs w:val="16"/>
              </w:rPr>
            </w:pPr>
          </w:p>
        </w:tc>
        <w:tc>
          <w:tcPr>
            <w:tcW w:w="1474" w:type="dxa"/>
            <w:gridSpan w:val="2"/>
            <w:tcBorders>
              <w:top w:val="nil"/>
              <w:left w:val="nil"/>
              <w:bottom w:val="thinThickSmallGap" w:sz="24" w:space="0" w:color="auto"/>
              <w:right w:val="nil"/>
            </w:tcBorders>
            <w:shd w:val="clear" w:color="auto" w:fill="auto"/>
            <w:noWrap/>
            <w:vAlign w:val="bottom"/>
            <w:hideMark/>
          </w:tcPr>
          <w:p w14:paraId="7C3F511B"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Training Set</w:t>
            </w:r>
          </w:p>
        </w:tc>
        <w:tc>
          <w:tcPr>
            <w:tcW w:w="1683" w:type="dxa"/>
            <w:gridSpan w:val="2"/>
            <w:tcBorders>
              <w:top w:val="nil"/>
              <w:left w:val="nil"/>
              <w:bottom w:val="thinThickSmallGap" w:sz="24" w:space="0" w:color="auto"/>
              <w:right w:val="nil"/>
            </w:tcBorders>
            <w:shd w:val="clear" w:color="auto" w:fill="auto"/>
            <w:noWrap/>
            <w:vAlign w:val="bottom"/>
            <w:hideMark/>
          </w:tcPr>
          <w:p w14:paraId="24177F15" w14:textId="77777777" w:rsidR="007A2F1E" w:rsidRPr="004B3564" w:rsidRDefault="007A2F1E" w:rsidP="003D0D1C">
            <w:pPr>
              <w:spacing w:after="0"/>
              <w:ind w:right="-15"/>
              <w:jc w:val="center"/>
              <w:rPr>
                <w:rFonts w:ascii="Calibri" w:hAnsi="Calibri" w:cs="Calibri"/>
                <w:b/>
                <w:bCs/>
                <w:color w:val="000000"/>
                <w:sz w:val="16"/>
                <w:szCs w:val="16"/>
              </w:rPr>
            </w:pPr>
            <w:r w:rsidRPr="004B3564">
              <w:rPr>
                <w:rFonts w:ascii="Calibri" w:hAnsi="Calibri" w:cs="Calibri"/>
                <w:b/>
                <w:bCs/>
                <w:color w:val="000000"/>
                <w:sz w:val="16"/>
                <w:szCs w:val="16"/>
              </w:rPr>
              <w:t>Test Set</w:t>
            </w:r>
          </w:p>
        </w:tc>
      </w:tr>
      <w:tr w:rsidR="007A2F1E" w:rsidRPr="004B3564" w14:paraId="4AAABE93" w14:textId="77777777" w:rsidTr="003846AC">
        <w:trPr>
          <w:trHeight w:val="345"/>
        </w:trPr>
        <w:tc>
          <w:tcPr>
            <w:tcW w:w="1530" w:type="dxa"/>
            <w:tcBorders>
              <w:top w:val="nil"/>
              <w:left w:val="nil"/>
              <w:bottom w:val="thinThickSmallGap" w:sz="24" w:space="0" w:color="auto"/>
              <w:right w:val="nil"/>
            </w:tcBorders>
            <w:shd w:val="clear" w:color="auto" w:fill="auto"/>
            <w:noWrap/>
            <w:vAlign w:val="bottom"/>
            <w:hideMark/>
          </w:tcPr>
          <w:p w14:paraId="3D1E4860" w14:textId="77777777" w:rsidR="007A2F1E" w:rsidRPr="004B3564" w:rsidRDefault="007A2F1E" w:rsidP="003D0D1C">
            <w:pPr>
              <w:spacing w:after="0"/>
              <w:jc w:val="left"/>
              <w:rPr>
                <w:rFonts w:ascii="Calibri" w:hAnsi="Calibri" w:cs="Calibri"/>
                <w:b/>
                <w:bCs/>
                <w:color w:val="000000"/>
                <w:sz w:val="16"/>
                <w:szCs w:val="16"/>
              </w:rPr>
            </w:pPr>
            <w:r w:rsidRPr="004B3564">
              <w:rPr>
                <w:rFonts w:ascii="Calibri" w:hAnsi="Calibri" w:cs="Calibri"/>
                <w:b/>
                <w:bCs/>
                <w:color w:val="000000"/>
                <w:sz w:val="16"/>
                <w:szCs w:val="16"/>
              </w:rPr>
              <w:t>Method</w:t>
            </w:r>
          </w:p>
        </w:tc>
        <w:tc>
          <w:tcPr>
            <w:tcW w:w="427" w:type="dxa"/>
            <w:tcBorders>
              <w:top w:val="thinThickSmallGap" w:sz="24" w:space="0" w:color="auto"/>
              <w:left w:val="nil"/>
              <w:bottom w:val="thinThickSmallGap" w:sz="24" w:space="0" w:color="auto"/>
              <w:right w:val="nil"/>
            </w:tcBorders>
            <w:shd w:val="clear" w:color="auto" w:fill="auto"/>
            <w:noWrap/>
            <w:vAlign w:val="bottom"/>
            <w:hideMark/>
          </w:tcPr>
          <w:p w14:paraId="4DCB5115"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47" w:type="dxa"/>
            <w:tcBorders>
              <w:top w:val="thinThickSmallGap" w:sz="24" w:space="0" w:color="auto"/>
              <w:left w:val="nil"/>
              <w:bottom w:val="thinThickSmallGap" w:sz="24" w:space="0" w:color="auto"/>
              <w:right w:val="nil"/>
            </w:tcBorders>
            <w:shd w:val="clear" w:color="auto" w:fill="auto"/>
            <w:noWrap/>
            <w:vAlign w:val="bottom"/>
            <w:hideMark/>
          </w:tcPr>
          <w:p w14:paraId="0BF2740A"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c>
          <w:tcPr>
            <w:tcW w:w="670" w:type="dxa"/>
            <w:tcBorders>
              <w:top w:val="thinThickSmallGap" w:sz="24" w:space="0" w:color="auto"/>
              <w:left w:val="nil"/>
              <w:bottom w:val="thinThickSmallGap" w:sz="24" w:space="0" w:color="auto"/>
              <w:right w:val="nil"/>
            </w:tcBorders>
            <w:shd w:val="clear" w:color="auto" w:fill="auto"/>
            <w:noWrap/>
            <w:vAlign w:val="bottom"/>
            <w:hideMark/>
          </w:tcPr>
          <w:p w14:paraId="6F5A5C33"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13" w:type="dxa"/>
            <w:tcBorders>
              <w:top w:val="thinThickSmallGap" w:sz="24" w:space="0" w:color="auto"/>
              <w:left w:val="nil"/>
              <w:bottom w:val="thinThickSmallGap" w:sz="24" w:space="0" w:color="auto"/>
              <w:right w:val="nil"/>
            </w:tcBorders>
            <w:shd w:val="clear" w:color="auto" w:fill="auto"/>
            <w:noWrap/>
            <w:vAlign w:val="bottom"/>
            <w:hideMark/>
          </w:tcPr>
          <w:p w14:paraId="7890160C"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r>
      <w:tr w:rsidR="007A2F1E" w:rsidRPr="004B3564" w14:paraId="1353FA81" w14:textId="77777777" w:rsidTr="003846AC">
        <w:trPr>
          <w:trHeight w:val="300"/>
        </w:trPr>
        <w:tc>
          <w:tcPr>
            <w:tcW w:w="1530" w:type="dxa"/>
            <w:tcBorders>
              <w:top w:val="nil"/>
              <w:left w:val="nil"/>
              <w:bottom w:val="nil"/>
              <w:right w:val="nil"/>
            </w:tcBorders>
            <w:shd w:val="clear" w:color="auto" w:fill="auto"/>
            <w:noWrap/>
            <w:vAlign w:val="bottom"/>
          </w:tcPr>
          <w:p w14:paraId="135DDCC1" w14:textId="77777777" w:rsidR="007A2F1E" w:rsidRPr="004B3564" w:rsidRDefault="007A2F1E" w:rsidP="003D0D1C">
            <w:pPr>
              <w:spacing w:after="0"/>
              <w:jc w:val="left"/>
              <w:rPr>
                <w:rFonts w:ascii="Calibri" w:hAnsi="Calibri" w:cs="Calibri"/>
                <w:color w:val="000000"/>
                <w:sz w:val="16"/>
                <w:szCs w:val="16"/>
              </w:rPr>
            </w:pPr>
            <w:r w:rsidRPr="004B3564">
              <w:rPr>
                <w:rFonts w:ascii="Calibri" w:hAnsi="Calibri" w:cs="Calibri"/>
                <w:color w:val="000000"/>
                <w:sz w:val="16"/>
                <w:szCs w:val="16"/>
              </w:rPr>
              <w:t>GFN2-xTB</w:t>
            </w:r>
          </w:p>
        </w:tc>
        <w:tc>
          <w:tcPr>
            <w:tcW w:w="427" w:type="dxa"/>
            <w:tcBorders>
              <w:top w:val="nil"/>
              <w:left w:val="nil"/>
              <w:bottom w:val="nil"/>
              <w:right w:val="nil"/>
            </w:tcBorders>
            <w:shd w:val="clear" w:color="auto" w:fill="auto"/>
            <w:noWrap/>
            <w:vAlign w:val="bottom"/>
          </w:tcPr>
          <w:p w14:paraId="12EA994E" w14:textId="28875169"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0.83</w:t>
            </w:r>
          </w:p>
        </w:tc>
        <w:tc>
          <w:tcPr>
            <w:tcW w:w="1047" w:type="dxa"/>
            <w:tcBorders>
              <w:top w:val="nil"/>
              <w:left w:val="nil"/>
              <w:bottom w:val="nil"/>
              <w:right w:val="nil"/>
            </w:tcBorders>
            <w:shd w:val="clear" w:color="auto" w:fill="auto"/>
            <w:noWrap/>
            <w:vAlign w:val="bottom"/>
          </w:tcPr>
          <w:p w14:paraId="4D07F9DC" w14:textId="6A0814A4"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0.68</w:t>
            </w:r>
          </w:p>
        </w:tc>
        <w:tc>
          <w:tcPr>
            <w:tcW w:w="670" w:type="dxa"/>
            <w:tcBorders>
              <w:top w:val="nil"/>
              <w:left w:val="nil"/>
              <w:bottom w:val="nil"/>
              <w:right w:val="nil"/>
            </w:tcBorders>
            <w:shd w:val="clear" w:color="auto" w:fill="auto"/>
            <w:noWrap/>
            <w:vAlign w:val="bottom"/>
          </w:tcPr>
          <w:p w14:paraId="4609536C" w14:textId="113C9950"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0.76</w:t>
            </w:r>
          </w:p>
        </w:tc>
        <w:tc>
          <w:tcPr>
            <w:tcW w:w="1013" w:type="dxa"/>
            <w:tcBorders>
              <w:top w:val="nil"/>
              <w:left w:val="nil"/>
              <w:bottom w:val="nil"/>
              <w:right w:val="nil"/>
            </w:tcBorders>
            <w:shd w:val="clear" w:color="auto" w:fill="auto"/>
            <w:noWrap/>
            <w:vAlign w:val="bottom"/>
          </w:tcPr>
          <w:p w14:paraId="6ED242A7" w14:textId="36C60FC7"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0.67</w:t>
            </w:r>
          </w:p>
        </w:tc>
      </w:tr>
      <w:tr w:rsidR="007A2F1E" w:rsidRPr="004B3564" w14:paraId="33CA9E11" w14:textId="77777777" w:rsidTr="003846AC">
        <w:trPr>
          <w:trHeight w:val="300"/>
        </w:trPr>
        <w:tc>
          <w:tcPr>
            <w:tcW w:w="1530" w:type="dxa"/>
            <w:tcBorders>
              <w:top w:val="nil"/>
              <w:left w:val="nil"/>
              <w:bottom w:val="nil"/>
              <w:right w:val="nil"/>
            </w:tcBorders>
            <w:shd w:val="clear" w:color="auto" w:fill="auto"/>
            <w:noWrap/>
            <w:vAlign w:val="bottom"/>
          </w:tcPr>
          <w:p w14:paraId="0091B07B" w14:textId="77777777" w:rsidR="007A2F1E" w:rsidRDefault="007A2F1E" w:rsidP="003D0D1C">
            <w:pPr>
              <w:spacing w:after="0"/>
              <w:jc w:val="left"/>
              <w:rPr>
                <w:rFonts w:ascii="Calibri" w:hAnsi="Calibri" w:cs="Calibri"/>
                <w:color w:val="000000"/>
                <w:sz w:val="16"/>
                <w:szCs w:val="16"/>
              </w:rPr>
            </w:pPr>
            <w:r>
              <w:rPr>
                <w:rFonts w:ascii="Calibri" w:hAnsi="Calibri" w:cs="Calibri"/>
                <w:color w:val="000000"/>
                <w:sz w:val="16"/>
                <w:szCs w:val="16"/>
              </w:rPr>
              <w:t>GFN2-xTB//GFN-FF</w:t>
            </w:r>
          </w:p>
        </w:tc>
        <w:tc>
          <w:tcPr>
            <w:tcW w:w="427" w:type="dxa"/>
            <w:tcBorders>
              <w:top w:val="nil"/>
              <w:left w:val="nil"/>
              <w:bottom w:val="nil"/>
              <w:right w:val="nil"/>
            </w:tcBorders>
            <w:shd w:val="clear" w:color="auto" w:fill="auto"/>
            <w:noWrap/>
            <w:vAlign w:val="bottom"/>
          </w:tcPr>
          <w:p w14:paraId="702C18D3" w14:textId="4B45E483"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0.84</w:t>
            </w:r>
          </w:p>
        </w:tc>
        <w:tc>
          <w:tcPr>
            <w:tcW w:w="1047" w:type="dxa"/>
            <w:tcBorders>
              <w:top w:val="nil"/>
              <w:left w:val="nil"/>
              <w:bottom w:val="nil"/>
              <w:right w:val="nil"/>
            </w:tcBorders>
            <w:shd w:val="clear" w:color="auto" w:fill="auto"/>
            <w:noWrap/>
            <w:vAlign w:val="bottom"/>
          </w:tcPr>
          <w:p w14:paraId="66C1550E" w14:textId="4A887A5A" w:rsidR="007A2F1E"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0.66</w:t>
            </w:r>
          </w:p>
        </w:tc>
        <w:tc>
          <w:tcPr>
            <w:tcW w:w="670" w:type="dxa"/>
            <w:tcBorders>
              <w:top w:val="nil"/>
              <w:left w:val="nil"/>
              <w:bottom w:val="nil"/>
              <w:right w:val="nil"/>
            </w:tcBorders>
            <w:shd w:val="clear" w:color="auto" w:fill="auto"/>
            <w:noWrap/>
            <w:vAlign w:val="bottom"/>
          </w:tcPr>
          <w:p w14:paraId="21E8EFF3" w14:textId="30AF8DC3" w:rsidR="007A2F1E"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0.76</w:t>
            </w:r>
          </w:p>
        </w:tc>
        <w:tc>
          <w:tcPr>
            <w:tcW w:w="1013" w:type="dxa"/>
            <w:tcBorders>
              <w:top w:val="nil"/>
              <w:left w:val="nil"/>
              <w:bottom w:val="nil"/>
              <w:right w:val="nil"/>
            </w:tcBorders>
            <w:shd w:val="clear" w:color="auto" w:fill="auto"/>
            <w:noWrap/>
            <w:vAlign w:val="bottom"/>
          </w:tcPr>
          <w:p w14:paraId="004A0C68" w14:textId="362F8DA1" w:rsidR="007A2F1E"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0.70</w:t>
            </w:r>
          </w:p>
        </w:tc>
      </w:tr>
      <w:tr w:rsidR="00D81A5C" w:rsidRPr="004B3564" w14:paraId="48296C99" w14:textId="77777777" w:rsidTr="003846AC">
        <w:trPr>
          <w:trHeight w:val="300"/>
        </w:trPr>
        <w:tc>
          <w:tcPr>
            <w:tcW w:w="1530" w:type="dxa"/>
            <w:tcBorders>
              <w:top w:val="nil"/>
              <w:left w:val="nil"/>
              <w:bottom w:val="nil"/>
              <w:right w:val="nil"/>
            </w:tcBorders>
            <w:shd w:val="clear" w:color="auto" w:fill="auto"/>
            <w:noWrap/>
            <w:vAlign w:val="bottom"/>
          </w:tcPr>
          <w:p w14:paraId="6EF3922C" w14:textId="2C50BC24" w:rsidR="00D81A5C" w:rsidRPr="003846AC" w:rsidRDefault="00D81A5C" w:rsidP="00D81A5C">
            <w:pPr>
              <w:spacing w:after="0"/>
              <w:jc w:val="left"/>
              <w:rPr>
                <w:rFonts w:ascii="Calibri" w:hAnsi="Calibri" w:cs="Calibri"/>
                <w:color w:val="000000"/>
                <w:sz w:val="16"/>
                <w:szCs w:val="16"/>
                <w:vertAlign w:val="superscript"/>
              </w:rPr>
            </w:pPr>
            <w:r>
              <w:rPr>
                <w:rFonts w:ascii="Calibri" w:hAnsi="Calibri" w:cs="Calibri"/>
                <w:color w:val="000000"/>
                <w:sz w:val="16"/>
                <w:szCs w:val="16"/>
              </w:rPr>
              <w:t>GFN1-xTB</w:t>
            </w:r>
            <w:r w:rsidR="00756A96">
              <w:rPr>
                <w:rFonts w:ascii="Calibri" w:hAnsi="Calibri" w:cs="Calibri"/>
                <w:color w:val="000000"/>
                <w:sz w:val="16"/>
                <w:szCs w:val="16"/>
                <w:vertAlign w:val="superscript"/>
              </w:rPr>
              <w:t>a</w:t>
            </w:r>
          </w:p>
        </w:tc>
        <w:tc>
          <w:tcPr>
            <w:tcW w:w="427" w:type="dxa"/>
            <w:tcBorders>
              <w:top w:val="nil"/>
              <w:left w:val="nil"/>
              <w:bottom w:val="nil"/>
              <w:right w:val="nil"/>
            </w:tcBorders>
            <w:shd w:val="clear" w:color="auto" w:fill="auto"/>
            <w:noWrap/>
            <w:vAlign w:val="bottom"/>
          </w:tcPr>
          <w:p w14:paraId="113B917B" w14:textId="02ADE5F5"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0.79</w:t>
            </w:r>
          </w:p>
        </w:tc>
        <w:tc>
          <w:tcPr>
            <w:tcW w:w="1047" w:type="dxa"/>
            <w:tcBorders>
              <w:top w:val="nil"/>
              <w:left w:val="nil"/>
              <w:bottom w:val="nil"/>
              <w:right w:val="nil"/>
            </w:tcBorders>
            <w:shd w:val="clear" w:color="auto" w:fill="auto"/>
            <w:noWrap/>
            <w:vAlign w:val="bottom"/>
          </w:tcPr>
          <w:p w14:paraId="3548D9F3" w14:textId="1732ACD3"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0.70</w:t>
            </w:r>
          </w:p>
        </w:tc>
        <w:tc>
          <w:tcPr>
            <w:tcW w:w="670" w:type="dxa"/>
            <w:tcBorders>
              <w:top w:val="nil"/>
              <w:left w:val="nil"/>
              <w:bottom w:val="nil"/>
              <w:right w:val="nil"/>
            </w:tcBorders>
            <w:shd w:val="clear" w:color="auto" w:fill="auto"/>
            <w:noWrap/>
            <w:vAlign w:val="bottom"/>
          </w:tcPr>
          <w:p w14:paraId="46DE16F1" w14:textId="0BAF2438"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0.81</w:t>
            </w:r>
          </w:p>
        </w:tc>
        <w:tc>
          <w:tcPr>
            <w:tcW w:w="1013" w:type="dxa"/>
            <w:tcBorders>
              <w:top w:val="nil"/>
              <w:left w:val="nil"/>
              <w:bottom w:val="nil"/>
              <w:right w:val="nil"/>
            </w:tcBorders>
            <w:shd w:val="clear" w:color="auto" w:fill="auto"/>
            <w:noWrap/>
            <w:vAlign w:val="bottom"/>
          </w:tcPr>
          <w:p w14:paraId="51230952" w14:textId="264FE50B"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0.59</w:t>
            </w:r>
          </w:p>
        </w:tc>
      </w:tr>
      <w:tr w:rsidR="00D81A5C" w:rsidRPr="004B3564" w14:paraId="59B90DFD" w14:textId="77777777" w:rsidTr="003846AC">
        <w:trPr>
          <w:trHeight w:val="300"/>
        </w:trPr>
        <w:tc>
          <w:tcPr>
            <w:tcW w:w="1530" w:type="dxa"/>
            <w:tcBorders>
              <w:top w:val="nil"/>
              <w:left w:val="nil"/>
              <w:bottom w:val="nil"/>
              <w:right w:val="nil"/>
            </w:tcBorders>
            <w:shd w:val="clear" w:color="auto" w:fill="auto"/>
            <w:noWrap/>
            <w:vAlign w:val="bottom"/>
          </w:tcPr>
          <w:p w14:paraId="30590271" w14:textId="309498C5" w:rsidR="00D81A5C" w:rsidRPr="003846AC" w:rsidRDefault="00D81A5C" w:rsidP="00D81A5C">
            <w:pPr>
              <w:spacing w:after="0"/>
              <w:jc w:val="left"/>
              <w:rPr>
                <w:rFonts w:ascii="Calibri" w:hAnsi="Calibri" w:cs="Calibri"/>
                <w:color w:val="000000"/>
                <w:sz w:val="16"/>
                <w:szCs w:val="16"/>
                <w:vertAlign w:val="superscript"/>
              </w:rPr>
            </w:pPr>
            <w:r>
              <w:rPr>
                <w:rFonts w:ascii="Calibri" w:hAnsi="Calibri" w:cs="Calibri"/>
                <w:color w:val="000000"/>
                <w:sz w:val="16"/>
                <w:szCs w:val="16"/>
              </w:rPr>
              <w:t>GFN1-xTB//GFN-FF</w:t>
            </w:r>
            <w:r w:rsidR="00756A96">
              <w:rPr>
                <w:rFonts w:ascii="Calibri" w:hAnsi="Calibri" w:cs="Calibri"/>
                <w:color w:val="000000"/>
                <w:sz w:val="16"/>
                <w:szCs w:val="16"/>
                <w:vertAlign w:val="superscript"/>
              </w:rPr>
              <w:t>a</w:t>
            </w:r>
          </w:p>
        </w:tc>
        <w:tc>
          <w:tcPr>
            <w:tcW w:w="427" w:type="dxa"/>
            <w:tcBorders>
              <w:top w:val="nil"/>
              <w:left w:val="nil"/>
              <w:bottom w:val="nil"/>
              <w:right w:val="nil"/>
            </w:tcBorders>
            <w:shd w:val="clear" w:color="auto" w:fill="auto"/>
            <w:noWrap/>
            <w:vAlign w:val="bottom"/>
          </w:tcPr>
          <w:p w14:paraId="61BF667E" w14:textId="24DA4EAF"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0.81</w:t>
            </w:r>
          </w:p>
        </w:tc>
        <w:tc>
          <w:tcPr>
            <w:tcW w:w="1047" w:type="dxa"/>
            <w:tcBorders>
              <w:top w:val="nil"/>
              <w:left w:val="nil"/>
              <w:bottom w:val="nil"/>
              <w:right w:val="nil"/>
            </w:tcBorders>
            <w:shd w:val="clear" w:color="auto" w:fill="auto"/>
            <w:noWrap/>
            <w:vAlign w:val="bottom"/>
          </w:tcPr>
          <w:p w14:paraId="06CBC785" w14:textId="7E497531"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0.70</w:t>
            </w:r>
          </w:p>
        </w:tc>
        <w:tc>
          <w:tcPr>
            <w:tcW w:w="670" w:type="dxa"/>
            <w:tcBorders>
              <w:top w:val="nil"/>
              <w:left w:val="nil"/>
              <w:bottom w:val="nil"/>
              <w:right w:val="nil"/>
            </w:tcBorders>
            <w:shd w:val="clear" w:color="auto" w:fill="auto"/>
            <w:noWrap/>
            <w:vAlign w:val="bottom"/>
          </w:tcPr>
          <w:p w14:paraId="52B1E154" w14:textId="2736BD3C"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0.78</w:t>
            </w:r>
          </w:p>
        </w:tc>
        <w:tc>
          <w:tcPr>
            <w:tcW w:w="1013" w:type="dxa"/>
            <w:tcBorders>
              <w:top w:val="nil"/>
              <w:left w:val="nil"/>
              <w:bottom w:val="nil"/>
              <w:right w:val="nil"/>
            </w:tcBorders>
            <w:shd w:val="clear" w:color="auto" w:fill="auto"/>
            <w:noWrap/>
            <w:vAlign w:val="bottom"/>
          </w:tcPr>
          <w:p w14:paraId="0D1E2D35" w14:textId="6AEF0DC8"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0.66</w:t>
            </w:r>
          </w:p>
        </w:tc>
      </w:tr>
    </w:tbl>
    <w:p w14:paraId="741DB984" w14:textId="13B13E56" w:rsidR="00951DC7" w:rsidRPr="00756A96" w:rsidRDefault="00756A96" w:rsidP="003846AC">
      <w:pPr>
        <w:pStyle w:val="FETableFootnote"/>
      </w:pPr>
      <w:r>
        <w:rPr>
          <w:vertAlign w:val="superscript"/>
        </w:rPr>
        <w:t xml:space="preserve">a </w:t>
      </w:r>
      <w:proofErr w:type="gramStart"/>
      <w:r w:rsidRPr="003846AC">
        <w:t>The</w:t>
      </w:r>
      <w:proofErr w:type="gramEnd"/>
      <w:r w:rsidRPr="00756A96">
        <w:rPr>
          <w:i/>
          <w:iCs/>
        </w:rPr>
        <w:t xml:space="preserve"> f</w:t>
      </w:r>
      <w:r w:rsidRPr="00756A96">
        <w:rPr>
          <w:i/>
          <w:iCs/>
          <w:vertAlign w:val="subscript"/>
        </w:rPr>
        <w:t>w</w:t>
      </w:r>
      <w:r w:rsidRPr="00756A96">
        <w:rPr>
          <w:i/>
          <w:iCs/>
          <w:vertAlign w:val="superscript"/>
        </w:rPr>
        <w:t>+</w:t>
      </w:r>
      <w:r w:rsidRPr="00756A96">
        <w:rPr>
          <w:i/>
          <w:iCs/>
        </w:rPr>
        <w:t xml:space="preserve"> </w:t>
      </w:r>
      <w:r w:rsidRPr="003846AC">
        <w:t>index was statistically insignificant using GFN1-xTB</w:t>
      </w:r>
      <w:ins w:id="215" w:author="Phillip Gingrich" w:date="2022-03-24T13:03:00Z">
        <w:r w:rsidR="00553095">
          <w:t xml:space="preserve"> or GFN1-xTB//GFN-FF</w:t>
        </w:r>
      </w:ins>
      <w:r w:rsidRPr="003846AC">
        <w:t>, but the results above are presented for completeness.</w:t>
      </w:r>
    </w:p>
    <w:p w14:paraId="4F788D35" w14:textId="44C73CB8" w:rsidR="00010C4F" w:rsidRDefault="00010C4F" w:rsidP="00772D16">
      <w:pPr>
        <w:pStyle w:val="TAMainText"/>
      </w:pPr>
      <w:r>
        <w:t>One shortcoming in this data set is that tetrasubstituted</w:t>
      </w:r>
      <w:r w:rsidR="003476A4">
        <w:t xml:space="preserve"> </w:t>
      </w:r>
      <w:r>
        <w:t>alkenes are not represented</w:t>
      </w:r>
      <w:r w:rsidR="003817B8">
        <w:t xml:space="preserve">. </w:t>
      </w:r>
      <w:r>
        <w:t xml:space="preserve">While there may be examples of tetrasubstituted alkenes that are </w:t>
      </w:r>
      <w:r w:rsidR="00D64669">
        <w:t>epoxid</w:t>
      </w:r>
      <w:r w:rsidR="00720582">
        <w:t>ized</w:t>
      </w:r>
      <w:r>
        <w:t xml:space="preserve"> by P450s, </w:t>
      </w:r>
      <w:r w:rsidR="00EF7A99">
        <w:t xml:space="preserve">our review of the literature failed to uncover any, and </w:t>
      </w:r>
      <w:r>
        <w:t>some literature suggests that tet</w:t>
      </w:r>
      <w:r w:rsidR="003476A4">
        <w:t>r</w:t>
      </w:r>
      <w:r>
        <w:t>asubstituted alkenes are too sterically crowded to undergo epoxidation in a P450.</w:t>
      </w:r>
      <w:del w:id="216" w:author="Phillip Gingrich" w:date="2022-03-24T13:03:00Z">
        <w:r w:rsidR="008E1DC9">
          <w:fldChar w:fldCharType="begin"/>
        </w:r>
        <w:r w:rsidR="003F3ED2">
          <w:delInstrText xml:space="preserve"> ADDIN EN.CITE &lt;EndNote&gt;&lt;Cite&gt;&lt;Author&gt;Gorycki&lt;/Author&gt;&lt;Year&gt;1994&lt;/Year&gt;&lt;RecNum&gt;206&lt;/RecNum&gt;&lt;DisplayText&gt;&lt;style face="superscript"&gt;43&lt;/style&gt;&lt;/DisplayText&gt;&lt;record&gt;&lt;rec-number&gt;206&lt;/rec-number&gt;&lt;foreign-keys&gt;&lt;key app="EN" db-id="pesawtpsv9vev0exef3xzwfkedpxvfz22awe" timestamp="1632497772"&gt;206&lt;/key&gt;&lt;/foreign-keys&gt;&lt;ref-type name="Journal Article"&gt;17&lt;/ref-type&gt;&lt;contributors&gt;&lt;authors&gt;&lt;author&gt;Gorycki, Peter D.&lt;/author&gt;&lt;author&gt;Macdonald, Timothy L.&lt;/author&gt;&lt;/authors&gt;&lt;/contributors&gt;&lt;titles&gt;&lt;title&gt;The Oxidation of Tetrasubstituted Alkenes by Cytochrome P450&lt;/title&gt;&lt;secondary-title&gt;Chemical Research in Toxicology&lt;/secondary-title&gt;&lt;/titles&gt;&lt;periodical&gt;&lt;full-title&gt;Chemical research in toxicology&lt;/full-title&gt;&lt;/periodical&gt;&lt;pages&gt;745-751&lt;/pages&gt;&lt;volume&gt;7&lt;/volume&gt;&lt;number&gt;6&lt;/number&gt;&lt;dates&gt;&lt;year&gt;1994&lt;/year&gt;&lt;pub-dates&gt;&lt;date&gt;1994/11/01&lt;/date&gt;&lt;/pub-dates&gt;&lt;/dates&gt;&lt;publisher&gt;American Chemical Society&lt;/publisher&gt;&lt;isbn&gt;0893-228X&lt;/isbn&gt;&lt;urls&gt;&lt;related-urls&gt;&lt;url&gt;https://doi.org/10.1021/tx00042a006&lt;/url&gt;&lt;/related-urls&gt;&lt;/urls&gt;&lt;electronic-resource-num&gt;10.1021/tx00042a006&lt;/electronic-resource-num&gt;&lt;/record&gt;&lt;/Cite&gt;&lt;/EndNote&gt;</w:delInstrText>
        </w:r>
        <w:r w:rsidR="008E1DC9">
          <w:fldChar w:fldCharType="separate"/>
        </w:r>
        <w:r w:rsidR="003F3ED2" w:rsidRPr="003F3ED2">
          <w:rPr>
            <w:noProof/>
            <w:vertAlign w:val="superscript"/>
          </w:rPr>
          <w:delText>43</w:delText>
        </w:r>
        <w:r w:rsidR="008E1DC9">
          <w:fldChar w:fldCharType="end"/>
        </w:r>
        <w:r>
          <w:delText xml:space="preserve">  </w:delText>
        </w:r>
        <w:r w:rsidR="006E0F63">
          <w:delText>Even electron</w:delText>
        </w:r>
        <w:r w:rsidR="00720582">
          <w:delText>-</w:delText>
        </w:r>
        <w:r w:rsidR="006E0F63">
          <w:delText>rich</w:delText>
        </w:r>
      </w:del>
      <w:ins w:id="217" w:author="Phillip Gingrich" w:date="2022-03-24T13:03:00Z">
        <w:r w:rsidR="008E1DC9">
          <w:fldChar w:fldCharType="begin"/>
        </w:r>
        <w:r w:rsidR="009F27CE">
          <w:instrText xml:space="preserve"> ADDIN EN.CITE &lt;EndNote&gt;&lt;Cite&gt;&lt;Author&gt;Gorycki&lt;/Author&gt;&lt;Year&gt;1994&lt;/Year&gt;&lt;RecNum&gt;206&lt;/RecNum&gt;&lt;DisplayText&gt;&lt;style face="superscript"&gt;49&lt;/style&gt;&lt;/DisplayText&gt;&lt;record&gt;&lt;rec-number&gt;206&lt;/rec-number&gt;&lt;foreign-keys&gt;&lt;key app="EN" db-id="pesawtpsv9vev0exef3xzwfkedpxvfz22awe" timestamp="1632497772"&gt;206&lt;/key&gt;&lt;/foreign-keys&gt;&lt;ref-type name="Journal Article"&gt;17&lt;/ref-type&gt;&lt;contributors&gt;&lt;authors&gt;&lt;author&gt;Gorycki, Peter D.&lt;/author&gt;&lt;author&gt;Macdonald, Timothy L.&lt;/author&gt;&lt;/authors&gt;&lt;/contributors&gt;&lt;titles&gt;&lt;title&gt;The Oxidation of Tetrasubstituted Alkenes by Cytochrome P450&lt;/title&gt;&lt;secondary-title&gt;Chemical Research in Toxicology&lt;/secondary-title&gt;&lt;/titles&gt;&lt;periodical&gt;&lt;full-title&gt;Chemical research in toxicology&lt;/full-title&gt;&lt;/periodical&gt;&lt;pages&gt;745-751&lt;/pages&gt;&lt;volume&gt;7&lt;/volume&gt;&lt;number&gt;6&lt;/number&gt;&lt;dates&gt;&lt;year&gt;1994&lt;/year&gt;&lt;pub-dates&gt;&lt;date&gt;1994/11/01&lt;/date&gt;&lt;/pub-dates&gt;&lt;/dates&gt;&lt;publisher&gt;American Chemical Society&lt;/publisher&gt;&lt;isbn&gt;0893-228X&lt;/isbn&gt;&lt;urls&gt;&lt;related-urls&gt;&lt;url&gt;https://doi.org/10.1021/tx00042a006&lt;/url&gt;&lt;/related-urls&gt;&lt;/urls&gt;&lt;electronic-resource-num&gt;10.1021/tx00042a006&lt;/electronic-resource-num&gt;&lt;/record&gt;&lt;/Cite&gt;&lt;/EndNote&gt;</w:instrText>
        </w:r>
        <w:r w:rsidR="008E1DC9">
          <w:fldChar w:fldCharType="separate"/>
        </w:r>
        <w:r w:rsidR="009F27CE" w:rsidRPr="009F27CE">
          <w:rPr>
            <w:noProof/>
            <w:vertAlign w:val="superscript"/>
          </w:rPr>
          <w:t>49</w:t>
        </w:r>
        <w:r w:rsidR="008E1DC9">
          <w:fldChar w:fldCharType="end"/>
        </w:r>
        <w:r>
          <w:t xml:space="preserve">  </w:t>
        </w:r>
        <w:r w:rsidR="006E0F63">
          <w:t>Even</w:t>
        </w:r>
      </w:ins>
      <w:r w:rsidR="006E0F63">
        <w:t xml:space="preserve"> peroxo ligated iron porphyrin catalysts, that may not have the same steric limitations as an enzyme active site, are unable to oxidize </w:t>
      </w:r>
      <w:r w:rsidR="00DB1551">
        <w:t>tetr</w:t>
      </w:r>
      <w:r w:rsidR="00B0184B">
        <w:t>a</w:t>
      </w:r>
      <w:r w:rsidR="00DB1551">
        <w:t>methylethylene to the corresponding epoxide.</w:t>
      </w:r>
      <w:del w:id="218" w:author="Phillip Gingrich" w:date="2022-03-24T13:03:00Z">
        <w:r w:rsidR="00DB1551">
          <w:fldChar w:fldCharType="begin"/>
        </w:r>
        <w:r w:rsidR="003F3ED2">
          <w:delInstrText xml:space="preserve"> ADDIN EN.CITE &lt;EndNote&gt;&lt;Cite&gt;&lt;Author&gt;Selke&lt;/Author&gt;&lt;Year&gt;1996&lt;/Year&gt;&lt;RecNum&gt;222&lt;/RecNum&gt;&lt;DisplayText&gt;&lt;style face="superscript"&gt;44&lt;/style&gt;&lt;/DisplayText&gt;&lt;record&gt;&lt;rec-number&gt;222&lt;/rec-number&gt;&lt;foreign-keys&gt;&lt;key app="EN" db-id="pesawtpsv9vev0exef3xzwfkedpxvfz22awe" timestamp="1632857571"&gt;222&lt;/key&gt;&lt;/foreign-keys&gt;&lt;ref-type name="Journal Article"&gt;17&lt;/ref-type&gt;&lt;contributors&gt;&lt;authors&gt;&lt;author&gt;Selke, Matthias&lt;/author&gt;&lt;author&gt;Sisemore, Marlene F.&lt;/author&gt;&lt;author&gt;Valentine, Joan Selverstone&lt;/author&gt;&lt;/authors&gt;&lt;/contributors&gt;&lt;titles&gt;&lt;title&gt;The Diverse Reactivity of Peroxy Ferric Porphyrin Complexes of Electron-Rich and Electron-Poor Porphyrins&lt;/title&gt;&lt;secondary-title&gt;Journal of the American Chemical Society&lt;/secondary-title&gt;&lt;/titles&gt;&lt;periodical&gt;&lt;full-title&gt;Journal of the American Chemical Society&lt;/full-title&gt;&lt;/periodical&gt;&lt;pages&gt;2008-2012&lt;/pages&gt;&lt;volume&gt;118&lt;/volume&gt;&lt;number&gt;8&lt;/number&gt;&lt;dates&gt;&lt;year&gt;1996&lt;/year&gt;&lt;pub-dates&gt;&lt;date&gt;1996/01/01&lt;/date&gt;&lt;/pub-dates&gt;&lt;/dates&gt;&lt;publisher&gt;American Chemical Society&lt;/publisher&gt;&lt;isbn&gt;0002-7863&lt;/isbn&gt;&lt;urls&gt;&lt;related-urls&gt;&lt;url&gt;https://doi.org/10.1021/ja953694y&lt;/url&gt;&lt;/related-urls&gt;&lt;/urls&gt;&lt;electronic-resource-num&gt;10.1021/ja953694y&lt;/electronic-resource-num&gt;&lt;/record&gt;&lt;/Cite&gt;&lt;/EndNote&gt;</w:delInstrText>
        </w:r>
        <w:r w:rsidR="00DB1551">
          <w:fldChar w:fldCharType="separate"/>
        </w:r>
        <w:r w:rsidR="003F3ED2" w:rsidRPr="003F3ED2">
          <w:rPr>
            <w:noProof/>
            <w:vertAlign w:val="superscript"/>
          </w:rPr>
          <w:delText>44</w:delText>
        </w:r>
        <w:r w:rsidR="00DB1551">
          <w:fldChar w:fldCharType="end"/>
        </w:r>
      </w:del>
      <w:ins w:id="219" w:author="Phillip Gingrich" w:date="2022-03-24T13:03:00Z">
        <w:r w:rsidR="00DB1551">
          <w:fldChar w:fldCharType="begin"/>
        </w:r>
        <w:r w:rsidR="009F27CE">
          <w:instrText xml:space="preserve"> ADDIN EN.CITE &lt;EndNote&gt;&lt;Cite&gt;&lt;Author&gt;Selke&lt;/Author&gt;&lt;Year&gt;1996&lt;/Year&gt;&lt;RecNum&gt;222&lt;/RecNum&gt;&lt;DisplayText&gt;&lt;style face="superscript"&gt;50&lt;/style&gt;&lt;/DisplayText&gt;&lt;record&gt;&lt;rec-number&gt;222&lt;/rec-number&gt;&lt;foreign-keys&gt;&lt;key app="EN" db-id="pesawtpsv9vev0exef3xzwfkedpxvfz22awe" timestamp="1632857571"&gt;222&lt;/key&gt;&lt;/foreign-keys&gt;&lt;ref-type name="Journal Article"&gt;17&lt;/ref-type&gt;&lt;contributors&gt;&lt;authors&gt;&lt;author&gt;Selke, Matthias&lt;/author&gt;&lt;author&gt;Sisemore, Marlene F.&lt;/author&gt;&lt;author&gt;Valentine, Joan Selverstone&lt;/author&gt;&lt;/authors&gt;&lt;/contributors&gt;&lt;titles&gt;&lt;title&gt;The Diverse Reactivity of Peroxy Ferric Porphyrin Complexes of Electron-Rich and Electron-Poor Porphyrins&lt;/title&gt;&lt;secondary-title&gt;Journal of the American Chemical Society&lt;/secondary-title&gt;&lt;/titles&gt;&lt;periodical&gt;&lt;full-title&gt;Journal of the American Chemical Society&lt;/full-title&gt;&lt;/periodical&gt;&lt;pages&gt;2008-2012&lt;/pages&gt;&lt;volume&gt;118&lt;/volume&gt;&lt;number&gt;8&lt;/number&gt;&lt;dates&gt;&lt;year&gt;1996&lt;/year&gt;&lt;pub-dates&gt;&lt;date&gt;1996/01/01&lt;/date&gt;&lt;/pub-dates&gt;&lt;/dates&gt;&lt;publisher&gt;American Chemical Society&lt;/publisher&gt;&lt;isbn&gt;0002-7863&lt;/isbn&gt;&lt;urls&gt;&lt;related-urls&gt;&lt;url&gt;https://doi.org/10.1021/ja953694y&lt;/url&gt;&lt;/related-urls&gt;&lt;/urls&gt;&lt;electronic-resource-num&gt;10.1021/ja953694y&lt;/electronic-resource-num&gt;&lt;/record&gt;&lt;/Cite&gt;&lt;/EndNote&gt;</w:instrText>
        </w:r>
        <w:r w:rsidR="00DB1551">
          <w:fldChar w:fldCharType="separate"/>
        </w:r>
        <w:r w:rsidR="009F27CE" w:rsidRPr="009F27CE">
          <w:rPr>
            <w:noProof/>
            <w:vertAlign w:val="superscript"/>
          </w:rPr>
          <w:t>50</w:t>
        </w:r>
        <w:r w:rsidR="00DB1551">
          <w:fldChar w:fldCharType="end"/>
        </w:r>
      </w:ins>
      <w:r w:rsidR="00DB1551">
        <w:t xml:space="preserve"> </w:t>
      </w:r>
      <w:r>
        <w:t xml:space="preserve">As with any predictive modeling approach, care should be given to assess the appropriateness of the model </w:t>
      </w:r>
      <w:r w:rsidR="003E1FA3">
        <w:t xml:space="preserve">for </w:t>
      </w:r>
      <w:r w:rsidR="002E7B63">
        <w:t>systems of interest.</w:t>
      </w:r>
    </w:p>
    <w:p w14:paraId="79F44C22" w14:textId="51CA0163" w:rsidR="008A5E2D" w:rsidRPr="0063315E" w:rsidRDefault="008A5E2D" w:rsidP="00772D16">
      <w:pPr>
        <w:pStyle w:val="TAMainText"/>
        <w:rPr>
          <w:ins w:id="220" w:author="Phillip Gingrich" w:date="2022-03-24T13:03:00Z"/>
        </w:rPr>
      </w:pPr>
      <w:ins w:id="221" w:author="Phillip Gingrich" w:date="2022-03-24T13:03:00Z">
        <w:r w:rsidRPr="0063315E">
          <w:t>Further Validation</w:t>
        </w:r>
      </w:ins>
    </w:p>
    <w:p w14:paraId="4DA4229C" w14:textId="3746DF39" w:rsidR="008A5E2D" w:rsidRDefault="008A5E2D" w:rsidP="00772D16">
      <w:pPr>
        <w:pStyle w:val="TAMainText"/>
        <w:rPr>
          <w:ins w:id="222" w:author="Phillip Gingrich" w:date="2022-03-24T13:03:00Z"/>
        </w:rPr>
      </w:pPr>
      <w:ins w:id="223" w:author="Phillip Gingrich" w:date="2022-03-24T13:03:00Z">
        <w:r>
          <w:t xml:space="preserve">To </w:t>
        </w:r>
        <w:r w:rsidR="00C42117">
          <w:t xml:space="preserve">that end, we </w:t>
        </w:r>
        <w:r>
          <w:t>further test</w:t>
        </w:r>
        <w:r w:rsidR="00C42117">
          <w:t>ed</w:t>
        </w:r>
        <w:r>
          <w:t xml:space="preserve"> </w:t>
        </w:r>
        <w:r w:rsidR="00B8070B">
          <w:t>our</w:t>
        </w:r>
        <w:r>
          <w:t xml:space="preserve"> approach</w:t>
        </w:r>
        <w:r w:rsidR="00C42117">
          <w:t xml:space="preserve"> by examining</w:t>
        </w:r>
        <w:r>
          <w:t xml:space="preserve"> the compounds in Figure 9 </w:t>
        </w:r>
        <w:r w:rsidR="00C7469D">
          <w:t>using GFN2-xTB</w:t>
        </w:r>
        <w:r w:rsidR="00F21187">
          <w:t xml:space="preserve"> and GFN2-xTB//GFN-FF</w:t>
        </w:r>
        <w:r>
          <w:t xml:space="preserve">.  </w:t>
        </w:r>
        <w:r w:rsidR="00F21187">
          <w:t>These eight compounds were selected</w:t>
        </w:r>
        <w:r w:rsidR="00F969F4">
          <w:t xml:space="preserve"> as they are either known </w:t>
        </w:r>
        <w:r w:rsidR="00F21187">
          <w:t>substrates of CYP101A1</w:t>
        </w:r>
        <w:r w:rsidR="00F969F4">
          <w:t xml:space="preserve"> (Figure 9A)</w:t>
        </w:r>
        <w:r w:rsidR="00F21187">
          <w:t xml:space="preserve"> that undergo epoxidation as well as electron</w:t>
        </w:r>
        <w:r w:rsidR="00F66F5E">
          <w:t>-</w:t>
        </w:r>
        <w:r w:rsidR="00F21187">
          <w:t>rich and/or sterically crowded alkenes.</w:t>
        </w:r>
        <w:r w:rsidR="00E35A42">
          <w:t xml:space="preserve"> </w:t>
        </w:r>
        <w:r w:rsidR="00F66F5E">
          <w:t>Z</w:t>
        </w:r>
        <w:r>
          <w:t>ero-point corrected potential energy barriers were computed at the B3LYP/Wach</w:t>
        </w:r>
        <w:r w:rsidR="00825F07">
          <w:t>t</w:t>
        </w:r>
        <w:r>
          <w:t>ers</w:t>
        </w:r>
        <w:r w:rsidR="00825F07">
          <w:t xml:space="preserve">+f (Fe)/TZVP//B3LYP/LACVP** level of theory on the quartet surface, with the relative zero taken as the separated substrate and Compound </w:t>
        </w:r>
        <w:r w:rsidR="00E86976">
          <w:t>1</w:t>
        </w:r>
        <w:r w:rsidR="00825F07">
          <w:t xml:space="preserve"> model.</w:t>
        </w:r>
        <w:r w:rsidR="00E35A42">
          <w:t xml:space="preserve">  To estimate the barrier for these eight compounds, </w:t>
        </w:r>
        <w:r w:rsidR="00C42117">
          <w:t xml:space="preserve">a </w:t>
        </w:r>
        <w:r w:rsidR="0067676F">
          <w:t>multiple linear regression model was trained on all 36 compounds in Figure 2.</w:t>
        </w:r>
      </w:ins>
    </w:p>
    <w:p w14:paraId="33EC6F2B" w14:textId="4BE19EC0" w:rsidR="00F969F4" w:rsidRDefault="00813B5A" w:rsidP="00F969F4">
      <w:pPr>
        <w:pStyle w:val="VAFigureCaption"/>
        <w:rPr>
          <w:ins w:id="224" w:author="Phillip Gingrich" w:date="2022-03-24T13:03:00Z"/>
        </w:rPr>
      </w:pPr>
      <w:ins w:id="225" w:author="Phillip Gingrich" w:date="2022-03-24T13:03:00Z">
        <w:r>
          <w:object w:dxaOrig="13556" w:dyaOrig="2206" w14:anchorId="67794F84">
            <v:shape id="_x0000_i1027" type="#_x0000_t75" style="width:240.75pt;height:39.75pt" o:ole="">
              <v:imagedata r:id="rId25" o:title=""/>
            </v:shape>
            <o:OLEObject Type="Embed" ProgID="ChemDraw.Document.6.0" ShapeID="_x0000_i1027" DrawAspect="Content" ObjectID="_1709632249" r:id="rId26"/>
          </w:object>
        </w:r>
      </w:ins>
    </w:p>
    <w:p w14:paraId="107193E6" w14:textId="5A194B44" w:rsidR="00F969F4" w:rsidRDefault="00F969F4" w:rsidP="00F969F4">
      <w:pPr>
        <w:pStyle w:val="VAFigureCaption"/>
        <w:rPr>
          <w:ins w:id="226" w:author="Phillip Gingrich" w:date="2022-03-24T13:03:00Z"/>
        </w:rPr>
      </w:pPr>
      <w:ins w:id="227" w:author="Phillip Gingrich" w:date="2022-03-24T13:03:00Z">
        <w:r w:rsidRPr="00BE533F">
          <w:t>F</w:t>
        </w:r>
        <w:r>
          <w:t xml:space="preserve">igure 9 </w:t>
        </w:r>
        <w:r w:rsidR="00813B5A">
          <w:t>Validation</w:t>
        </w:r>
        <w:r>
          <w:t xml:space="preserve"> compounds</w:t>
        </w:r>
        <w:r w:rsidR="00813B5A">
          <w:t xml:space="preserve">.  The CYP101A1 substrates are known to undergo epoxidation, </w:t>
        </w:r>
        <w:r w:rsidR="00B8070B">
          <w:t>while the remaining</w:t>
        </w:r>
        <w:r w:rsidR="00813B5A">
          <w:t xml:space="preserve"> </w:t>
        </w:r>
        <w:r w:rsidR="00B8070B">
          <w:t>compounds</w:t>
        </w:r>
        <w:r w:rsidR="00813B5A">
          <w:t xml:space="preserve"> were considered to </w:t>
        </w:r>
        <w:r w:rsidR="00B8070B">
          <w:t>probe</w:t>
        </w:r>
        <w:r w:rsidR="00813B5A">
          <w:t xml:space="preserve"> the limitations of the approach herein. </w:t>
        </w:r>
      </w:ins>
    </w:p>
    <w:p w14:paraId="339D8012" w14:textId="2DEEAF0A" w:rsidR="00E94DCF" w:rsidRDefault="00E94DCF" w:rsidP="00E94DCF">
      <w:pPr>
        <w:pStyle w:val="VDTableTitle"/>
        <w:rPr>
          <w:ins w:id="228" w:author="Phillip Gingrich" w:date="2022-03-24T13:03:00Z"/>
        </w:rPr>
      </w:pPr>
      <w:ins w:id="229" w:author="Phillip Gingrich" w:date="2022-03-24T13:03:00Z">
        <w:r w:rsidRPr="007C1383">
          <w:t>T</w:t>
        </w:r>
        <w:r>
          <w:t>able 4</w:t>
        </w:r>
        <w:r w:rsidRPr="007C1383">
          <w:t xml:space="preserve">. </w:t>
        </w:r>
        <w:r w:rsidR="00AA64A2">
          <w:t>DFT-computed and MLR-predicted epoxidation barriers (</w:t>
        </w:r>
        <w:r w:rsidR="00FD0B67">
          <w:t xml:space="preserve">in </w:t>
        </w:r>
        <w:r w:rsidR="00AA64A2">
          <w:t>kcal/mol)</w:t>
        </w:r>
        <w:r w:rsidR="00033B4A">
          <w:t xml:space="preserve"> </w:t>
        </w:r>
        <w:r w:rsidR="00AA64A2">
          <w:t xml:space="preserve">for validation compounds in </w:t>
        </w:r>
        <w:r w:rsidR="001B6101">
          <w:br/>
        </w:r>
        <w:r w:rsidR="00AA64A2">
          <w:t>Figure 9</w:t>
        </w:r>
        <w:r w:rsidRPr="007C1383">
          <w:t>.</w:t>
        </w:r>
      </w:ins>
    </w:p>
    <w:tbl>
      <w:tblPr>
        <w:tblW w:w="4770" w:type="dxa"/>
        <w:tblLook w:val="04A0" w:firstRow="1" w:lastRow="0" w:firstColumn="1" w:lastColumn="0" w:noHBand="0" w:noVBand="1"/>
      </w:tblPr>
      <w:tblGrid>
        <w:gridCol w:w="1710"/>
        <w:gridCol w:w="900"/>
        <w:gridCol w:w="1080"/>
        <w:gridCol w:w="1080"/>
      </w:tblGrid>
      <w:tr w:rsidR="00E94DCF" w:rsidRPr="004B3564" w14:paraId="6AA4A001" w14:textId="77777777" w:rsidTr="006367C0">
        <w:trPr>
          <w:trHeight w:val="345"/>
          <w:ins w:id="230" w:author="Phillip Gingrich" w:date="2022-03-24T13:03:00Z"/>
        </w:trPr>
        <w:tc>
          <w:tcPr>
            <w:tcW w:w="1710" w:type="dxa"/>
            <w:tcBorders>
              <w:top w:val="nil"/>
              <w:left w:val="nil"/>
              <w:bottom w:val="thinThickSmallGap" w:sz="24" w:space="0" w:color="auto"/>
              <w:right w:val="nil"/>
            </w:tcBorders>
            <w:shd w:val="clear" w:color="auto" w:fill="auto"/>
            <w:noWrap/>
            <w:vAlign w:val="bottom"/>
            <w:hideMark/>
          </w:tcPr>
          <w:p w14:paraId="0606805B" w14:textId="16D7A7C1" w:rsidR="00E94DCF" w:rsidRPr="004B3564" w:rsidRDefault="00E94DCF" w:rsidP="006367C0">
            <w:pPr>
              <w:spacing w:after="0"/>
              <w:jc w:val="left"/>
              <w:rPr>
                <w:ins w:id="231" w:author="Phillip Gingrich" w:date="2022-03-24T13:03:00Z"/>
                <w:rFonts w:ascii="Calibri" w:hAnsi="Calibri" w:cs="Calibri"/>
                <w:b/>
                <w:bCs/>
                <w:color w:val="000000"/>
                <w:sz w:val="16"/>
                <w:szCs w:val="16"/>
              </w:rPr>
            </w:pPr>
            <w:ins w:id="232" w:author="Phillip Gingrich" w:date="2022-03-24T13:03:00Z">
              <w:r>
                <w:rPr>
                  <w:rFonts w:ascii="Calibri" w:hAnsi="Calibri" w:cs="Calibri"/>
                  <w:b/>
                  <w:bCs/>
                  <w:color w:val="000000"/>
                  <w:sz w:val="16"/>
                  <w:szCs w:val="16"/>
                </w:rPr>
                <w:t>Substrate</w:t>
              </w:r>
            </w:ins>
          </w:p>
        </w:tc>
        <w:tc>
          <w:tcPr>
            <w:tcW w:w="900" w:type="dxa"/>
            <w:tcBorders>
              <w:top w:val="thinThickSmallGap" w:sz="24" w:space="0" w:color="auto"/>
              <w:left w:val="nil"/>
              <w:bottom w:val="thinThickSmallGap" w:sz="24" w:space="0" w:color="auto"/>
              <w:right w:val="nil"/>
            </w:tcBorders>
            <w:shd w:val="clear" w:color="auto" w:fill="auto"/>
            <w:noWrap/>
            <w:vAlign w:val="bottom"/>
            <w:hideMark/>
          </w:tcPr>
          <w:p w14:paraId="4276DBB4" w14:textId="52255969" w:rsidR="00E94DCF" w:rsidRPr="003846AC" w:rsidRDefault="00E94DCF" w:rsidP="006367C0">
            <w:pPr>
              <w:spacing w:after="0"/>
              <w:jc w:val="center"/>
              <w:rPr>
                <w:ins w:id="233" w:author="Phillip Gingrich" w:date="2022-03-24T13:03:00Z"/>
                <w:rFonts w:ascii="Calibri" w:hAnsi="Calibri" w:cs="Calibri"/>
                <w:b/>
                <w:bCs/>
                <w:color w:val="000000"/>
                <w:sz w:val="16"/>
                <w:szCs w:val="16"/>
                <w:vertAlign w:val="superscript"/>
              </w:rPr>
            </w:pPr>
            <w:ins w:id="234" w:author="Phillip Gingrich" w:date="2022-03-24T13:03:00Z">
              <w:r>
                <w:rPr>
                  <w:rFonts w:ascii="Calibri" w:hAnsi="Calibri" w:cs="Calibri"/>
                  <w:b/>
                  <w:bCs/>
                  <w:color w:val="000000"/>
                  <w:sz w:val="16"/>
                  <w:szCs w:val="16"/>
                </w:rPr>
                <w:t>DFT</w:t>
              </w:r>
              <w:r w:rsidR="00FD0B67">
                <w:rPr>
                  <w:rFonts w:ascii="Calibri" w:hAnsi="Calibri" w:cs="Calibri"/>
                  <w:b/>
                  <w:bCs/>
                  <w:color w:val="000000"/>
                  <w:sz w:val="16"/>
                  <w:szCs w:val="16"/>
                  <w:vertAlign w:val="superscript"/>
                </w:rPr>
                <w:t>a</w:t>
              </w:r>
            </w:ins>
          </w:p>
        </w:tc>
        <w:tc>
          <w:tcPr>
            <w:tcW w:w="1080" w:type="dxa"/>
            <w:tcBorders>
              <w:top w:val="thinThickSmallGap" w:sz="24" w:space="0" w:color="auto"/>
              <w:left w:val="nil"/>
              <w:bottom w:val="thinThickSmallGap" w:sz="24" w:space="0" w:color="auto"/>
              <w:right w:val="nil"/>
            </w:tcBorders>
            <w:shd w:val="clear" w:color="auto" w:fill="auto"/>
            <w:noWrap/>
            <w:vAlign w:val="bottom"/>
            <w:hideMark/>
          </w:tcPr>
          <w:p w14:paraId="64D76E84" w14:textId="6482FBB4" w:rsidR="00E94DCF" w:rsidRPr="004B3564" w:rsidRDefault="00E94DCF" w:rsidP="006367C0">
            <w:pPr>
              <w:spacing w:after="0"/>
              <w:jc w:val="center"/>
              <w:rPr>
                <w:ins w:id="235" w:author="Phillip Gingrich" w:date="2022-03-24T13:03:00Z"/>
                <w:rFonts w:ascii="Calibri" w:hAnsi="Calibri" w:cs="Calibri"/>
                <w:b/>
                <w:bCs/>
                <w:color w:val="000000"/>
                <w:sz w:val="16"/>
                <w:szCs w:val="16"/>
              </w:rPr>
            </w:pPr>
            <w:ins w:id="236" w:author="Phillip Gingrich" w:date="2022-03-24T13:03:00Z">
              <w:r>
                <w:rPr>
                  <w:rFonts w:ascii="Calibri" w:hAnsi="Calibri" w:cs="Calibri"/>
                  <w:b/>
                  <w:bCs/>
                  <w:color w:val="000000"/>
                  <w:sz w:val="16"/>
                  <w:szCs w:val="16"/>
                </w:rPr>
                <w:t xml:space="preserve">MLR </w:t>
              </w:r>
              <w:r>
                <w:rPr>
                  <w:rFonts w:ascii="Calibri" w:hAnsi="Calibri" w:cs="Calibri"/>
                  <w:b/>
                  <w:bCs/>
                  <w:color w:val="000000"/>
                  <w:sz w:val="16"/>
                  <w:szCs w:val="16"/>
                </w:rPr>
                <w:br/>
                <w:t>Prediction</w:t>
              </w:r>
              <w:r w:rsidR="00FD0B67">
                <w:rPr>
                  <w:rFonts w:ascii="Calibri" w:hAnsi="Calibri" w:cs="Calibri"/>
                  <w:b/>
                  <w:bCs/>
                  <w:color w:val="000000"/>
                  <w:sz w:val="16"/>
                  <w:szCs w:val="16"/>
                  <w:vertAlign w:val="superscript"/>
                </w:rPr>
                <w:t>b</w:t>
              </w:r>
              <w:r>
                <w:rPr>
                  <w:rFonts w:ascii="Calibri" w:hAnsi="Calibri" w:cs="Calibri"/>
                  <w:b/>
                  <w:bCs/>
                  <w:color w:val="000000"/>
                  <w:sz w:val="16"/>
                  <w:szCs w:val="16"/>
                </w:rPr>
                <w:t xml:space="preserve"> (GFN2-xTB)</w:t>
              </w:r>
            </w:ins>
          </w:p>
        </w:tc>
        <w:tc>
          <w:tcPr>
            <w:tcW w:w="1080" w:type="dxa"/>
            <w:tcBorders>
              <w:top w:val="thinThickSmallGap" w:sz="24" w:space="0" w:color="auto"/>
              <w:left w:val="nil"/>
              <w:bottom w:val="thinThickSmallGap" w:sz="24" w:space="0" w:color="auto"/>
              <w:right w:val="nil"/>
            </w:tcBorders>
            <w:shd w:val="clear" w:color="auto" w:fill="auto"/>
            <w:noWrap/>
            <w:vAlign w:val="bottom"/>
            <w:hideMark/>
          </w:tcPr>
          <w:p w14:paraId="57A7EDA8" w14:textId="0FFF0E85" w:rsidR="00E94DCF" w:rsidRDefault="00E94DCF" w:rsidP="006367C0">
            <w:pPr>
              <w:spacing w:after="0"/>
              <w:jc w:val="center"/>
              <w:rPr>
                <w:ins w:id="237" w:author="Phillip Gingrich" w:date="2022-03-24T13:03:00Z"/>
                <w:rFonts w:ascii="Calibri" w:hAnsi="Calibri" w:cs="Calibri"/>
                <w:b/>
                <w:bCs/>
                <w:color w:val="000000"/>
                <w:sz w:val="16"/>
                <w:szCs w:val="16"/>
              </w:rPr>
            </w:pPr>
            <w:ins w:id="238" w:author="Phillip Gingrich" w:date="2022-03-24T13:03:00Z">
              <w:r>
                <w:rPr>
                  <w:rFonts w:ascii="Calibri" w:hAnsi="Calibri" w:cs="Calibri"/>
                  <w:b/>
                  <w:bCs/>
                  <w:color w:val="000000"/>
                  <w:sz w:val="16"/>
                  <w:szCs w:val="16"/>
                </w:rPr>
                <w:t xml:space="preserve">MLR </w:t>
              </w:r>
              <w:r>
                <w:rPr>
                  <w:rFonts w:ascii="Calibri" w:hAnsi="Calibri" w:cs="Calibri"/>
                  <w:b/>
                  <w:bCs/>
                  <w:color w:val="000000"/>
                  <w:sz w:val="16"/>
                  <w:szCs w:val="16"/>
                </w:rPr>
                <w:br/>
                <w:t>Prediction</w:t>
              </w:r>
              <w:r w:rsidR="00FD0B67" w:rsidRPr="003846AC">
                <w:rPr>
                  <w:rFonts w:ascii="Calibri" w:hAnsi="Calibri" w:cs="Calibri"/>
                  <w:b/>
                  <w:bCs/>
                  <w:color w:val="000000"/>
                  <w:sz w:val="16"/>
                  <w:szCs w:val="16"/>
                  <w:vertAlign w:val="superscript"/>
                </w:rPr>
                <w:t>b</w:t>
              </w:r>
            </w:ins>
          </w:p>
          <w:p w14:paraId="3EE5DF5B" w14:textId="77777777" w:rsidR="00E94DCF" w:rsidRDefault="00E94DCF" w:rsidP="006367C0">
            <w:pPr>
              <w:spacing w:after="0"/>
              <w:jc w:val="center"/>
              <w:rPr>
                <w:ins w:id="239" w:author="Phillip Gingrich" w:date="2022-03-24T13:03:00Z"/>
                <w:rFonts w:ascii="Calibri" w:hAnsi="Calibri" w:cs="Calibri"/>
                <w:b/>
                <w:bCs/>
                <w:color w:val="000000"/>
                <w:sz w:val="16"/>
                <w:szCs w:val="16"/>
              </w:rPr>
            </w:pPr>
            <w:ins w:id="240" w:author="Phillip Gingrich" w:date="2022-03-24T13:03:00Z">
              <w:r>
                <w:rPr>
                  <w:rFonts w:ascii="Calibri" w:hAnsi="Calibri" w:cs="Calibri"/>
                  <w:b/>
                  <w:bCs/>
                  <w:color w:val="000000"/>
                  <w:sz w:val="16"/>
                  <w:szCs w:val="16"/>
                </w:rPr>
                <w:t>(GFN2-xTB//</w:t>
              </w:r>
            </w:ins>
          </w:p>
          <w:p w14:paraId="37B7ADE6" w14:textId="77DEF18E" w:rsidR="00E94DCF" w:rsidRPr="004B3564" w:rsidRDefault="00E94DCF" w:rsidP="006367C0">
            <w:pPr>
              <w:spacing w:after="0"/>
              <w:jc w:val="center"/>
              <w:rPr>
                <w:ins w:id="241" w:author="Phillip Gingrich" w:date="2022-03-24T13:03:00Z"/>
                <w:rFonts w:ascii="Calibri" w:hAnsi="Calibri" w:cs="Calibri"/>
                <w:b/>
                <w:bCs/>
                <w:color w:val="000000"/>
                <w:sz w:val="16"/>
                <w:szCs w:val="16"/>
              </w:rPr>
            </w:pPr>
            <w:ins w:id="242" w:author="Phillip Gingrich" w:date="2022-03-24T13:03:00Z">
              <w:r>
                <w:rPr>
                  <w:rFonts w:ascii="Calibri" w:hAnsi="Calibri" w:cs="Calibri"/>
                  <w:b/>
                  <w:bCs/>
                  <w:color w:val="000000"/>
                  <w:sz w:val="16"/>
                  <w:szCs w:val="16"/>
                </w:rPr>
                <w:t>GFN-FF)</w:t>
              </w:r>
            </w:ins>
          </w:p>
        </w:tc>
      </w:tr>
      <w:tr w:rsidR="00E94DCF" w:rsidRPr="004B3564" w14:paraId="4E345174" w14:textId="77777777" w:rsidTr="003846AC">
        <w:trPr>
          <w:trHeight w:val="300"/>
          <w:ins w:id="243" w:author="Phillip Gingrich" w:date="2022-03-24T13:03:00Z"/>
        </w:trPr>
        <w:tc>
          <w:tcPr>
            <w:tcW w:w="1710" w:type="dxa"/>
            <w:tcBorders>
              <w:top w:val="nil"/>
              <w:left w:val="nil"/>
              <w:bottom w:val="nil"/>
              <w:right w:val="nil"/>
            </w:tcBorders>
            <w:shd w:val="clear" w:color="auto" w:fill="auto"/>
            <w:noWrap/>
            <w:vAlign w:val="center"/>
          </w:tcPr>
          <w:p w14:paraId="489B3662" w14:textId="404E6BF1" w:rsidR="00E94DCF" w:rsidRPr="004B3564" w:rsidRDefault="00E94DCF" w:rsidP="00033B4A">
            <w:pPr>
              <w:spacing w:after="0"/>
              <w:jc w:val="left"/>
              <w:rPr>
                <w:ins w:id="244" w:author="Phillip Gingrich" w:date="2022-03-24T13:03:00Z"/>
                <w:rFonts w:ascii="Calibri" w:hAnsi="Calibri" w:cs="Calibri"/>
                <w:color w:val="000000"/>
                <w:sz w:val="16"/>
                <w:szCs w:val="16"/>
              </w:rPr>
            </w:pPr>
            <w:ins w:id="245" w:author="Phillip Gingrich" w:date="2022-03-24T13:03:00Z">
              <w:r>
                <w:rPr>
                  <w:rFonts w:ascii="Calibri" w:hAnsi="Calibri" w:cs="Calibri"/>
                  <w:color w:val="000000"/>
                  <w:sz w:val="16"/>
                  <w:szCs w:val="16"/>
                </w:rPr>
                <w:t>cyclohexene</w:t>
              </w:r>
            </w:ins>
          </w:p>
        </w:tc>
        <w:tc>
          <w:tcPr>
            <w:tcW w:w="900" w:type="dxa"/>
            <w:tcBorders>
              <w:top w:val="nil"/>
              <w:left w:val="nil"/>
              <w:bottom w:val="nil"/>
              <w:right w:val="nil"/>
            </w:tcBorders>
            <w:shd w:val="clear" w:color="auto" w:fill="auto"/>
            <w:noWrap/>
            <w:vAlign w:val="center"/>
          </w:tcPr>
          <w:p w14:paraId="05821649" w14:textId="6B68F4A4" w:rsidR="00E94DCF" w:rsidRPr="004B3564" w:rsidRDefault="00632CBF" w:rsidP="00033B4A">
            <w:pPr>
              <w:spacing w:after="0"/>
              <w:jc w:val="center"/>
              <w:rPr>
                <w:ins w:id="246" w:author="Phillip Gingrich" w:date="2022-03-24T13:03:00Z"/>
                <w:rFonts w:ascii="Calibri" w:hAnsi="Calibri" w:cs="Calibri"/>
                <w:color w:val="000000"/>
                <w:sz w:val="16"/>
                <w:szCs w:val="16"/>
              </w:rPr>
            </w:pPr>
            <w:ins w:id="247" w:author="Phillip Gingrich" w:date="2022-03-24T13:03:00Z">
              <w:r>
                <w:rPr>
                  <w:rFonts w:ascii="Calibri" w:hAnsi="Calibri" w:cs="Calibri"/>
                  <w:color w:val="000000"/>
                  <w:sz w:val="16"/>
                  <w:szCs w:val="16"/>
                </w:rPr>
                <w:t>13.</w:t>
              </w:r>
              <w:r w:rsidR="008A70DB">
                <w:rPr>
                  <w:rFonts w:ascii="Calibri" w:hAnsi="Calibri" w:cs="Calibri"/>
                  <w:color w:val="000000"/>
                  <w:sz w:val="16"/>
                  <w:szCs w:val="16"/>
                </w:rPr>
                <w:t>5</w:t>
              </w:r>
            </w:ins>
          </w:p>
        </w:tc>
        <w:tc>
          <w:tcPr>
            <w:tcW w:w="1080" w:type="dxa"/>
            <w:tcBorders>
              <w:top w:val="nil"/>
              <w:left w:val="nil"/>
              <w:bottom w:val="nil"/>
              <w:right w:val="nil"/>
            </w:tcBorders>
            <w:shd w:val="clear" w:color="auto" w:fill="auto"/>
            <w:noWrap/>
            <w:vAlign w:val="center"/>
          </w:tcPr>
          <w:p w14:paraId="6A9DA956" w14:textId="3914AAD3" w:rsidR="00E94DCF" w:rsidRPr="004B3564" w:rsidRDefault="00632CBF" w:rsidP="00F969F4">
            <w:pPr>
              <w:spacing w:after="0"/>
              <w:jc w:val="center"/>
              <w:rPr>
                <w:ins w:id="248" w:author="Phillip Gingrich" w:date="2022-03-24T13:03:00Z"/>
                <w:rFonts w:ascii="Calibri" w:hAnsi="Calibri" w:cs="Calibri"/>
                <w:color w:val="000000"/>
                <w:sz w:val="16"/>
                <w:szCs w:val="16"/>
              </w:rPr>
            </w:pPr>
            <w:ins w:id="249" w:author="Phillip Gingrich" w:date="2022-03-24T13:03:00Z">
              <w:r>
                <w:rPr>
                  <w:rFonts w:ascii="Calibri" w:hAnsi="Calibri" w:cs="Calibri"/>
                  <w:color w:val="000000"/>
                  <w:sz w:val="16"/>
                  <w:szCs w:val="16"/>
                </w:rPr>
                <w:t>13.</w:t>
              </w:r>
              <w:r w:rsidR="004867A5">
                <w:rPr>
                  <w:rFonts w:ascii="Calibri" w:hAnsi="Calibri" w:cs="Calibri"/>
                  <w:color w:val="000000"/>
                  <w:sz w:val="16"/>
                  <w:szCs w:val="16"/>
                </w:rPr>
                <w:t>5</w:t>
              </w:r>
            </w:ins>
          </w:p>
        </w:tc>
        <w:tc>
          <w:tcPr>
            <w:tcW w:w="1080" w:type="dxa"/>
            <w:tcBorders>
              <w:top w:val="nil"/>
              <w:left w:val="nil"/>
              <w:bottom w:val="nil"/>
              <w:right w:val="nil"/>
            </w:tcBorders>
            <w:shd w:val="clear" w:color="auto" w:fill="auto"/>
            <w:noWrap/>
            <w:vAlign w:val="center"/>
          </w:tcPr>
          <w:p w14:paraId="3D7638A3" w14:textId="7DE5D155" w:rsidR="00E94DCF" w:rsidRPr="004B3564" w:rsidRDefault="00033B4A" w:rsidP="00813B5A">
            <w:pPr>
              <w:spacing w:after="0"/>
              <w:jc w:val="center"/>
              <w:rPr>
                <w:ins w:id="250" w:author="Phillip Gingrich" w:date="2022-03-24T13:03:00Z"/>
                <w:rFonts w:ascii="Calibri" w:hAnsi="Calibri" w:cs="Calibri"/>
                <w:color w:val="000000"/>
                <w:sz w:val="16"/>
                <w:szCs w:val="16"/>
              </w:rPr>
            </w:pPr>
            <w:ins w:id="251" w:author="Phillip Gingrich" w:date="2022-03-24T13:03:00Z">
              <w:r>
                <w:rPr>
                  <w:rFonts w:ascii="Calibri" w:hAnsi="Calibri" w:cs="Calibri"/>
                  <w:color w:val="000000"/>
                  <w:sz w:val="16"/>
                  <w:szCs w:val="16"/>
                </w:rPr>
                <w:t>13.</w:t>
              </w:r>
              <w:r w:rsidR="004867A5">
                <w:rPr>
                  <w:rFonts w:ascii="Calibri" w:hAnsi="Calibri" w:cs="Calibri"/>
                  <w:color w:val="000000"/>
                  <w:sz w:val="16"/>
                  <w:szCs w:val="16"/>
                </w:rPr>
                <w:t>5</w:t>
              </w:r>
            </w:ins>
          </w:p>
        </w:tc>
      </w:tr>
      <w:tr w:rsidR="00E94DCF" w:rsidRPr="004B3564" w14:paraId="5C6BAE0E" w14:textId="77777777" w:rsidTr="003846AC">
        <w:trPr>
          <w:trHeight w:val="300"/>
          <w:ins w:id="252" w:author="Phillip Gingrich" w:date="2022-03-24T13:03:00Z"/>
        </w:trPr>
        <w:tc>
          <w:tcPr>
            <w:tcW w:w="1710" w:type="dxa"/>
            <w:tcBorders>
              <w:top w:val="nil"/>
              <w:left w:val="nil"/>
              <w:bottom w:val="nil"/>
              <w:right w:val="nil"/>
            </w:tcBorders>
            <w:shd w:val="clear" w:color="auto" w:fill="auto"/>
            <w:noWrap/>
            <w:vAlign w:val="center"/>
          </w:tcPr>
          <w:p w14:paraId="48259B31" w14:textId="20E33C0D" w:rsidR="00E94DCF" w:rsidRDefault="00E94DCF" w:rsidP="00033B4A">
            <w:pPr>
              <w:spacing w:after="0"/>
              <w:jc w:val="left"/>
              <w:rPr>
                <w:ins w:id="253" w:author="Phillip Gingrich" w:date="2022-03-24T13:03:00Z"/>
                <w:rFonts w:ascii="Calibri" w:hAnsi="Calibri" w:cs="Calibri"/>
                <w:color w:val="000000"/>
                <w:sz w:val="16"/>
                <w:szCs w:val="16"/>
              </w:rPr>
            </w:pPr>
            <w:ins w:id="254" w:author="Phillip Gingrich" w:date="2022-03-24T13:03:00Z">
              <w:r>
                <w:rPr>
                  <w:rFonts w:ascii="Calibri" w:hAnsi="Calibri" w:cs="Calibri"/>
                  <w:color w:val="000000"/>
                  <w:sz w:val="16"/>
                  <w:szCs w:val="16"/>
                </w:rPr>
                <w:t>dehydrocamphor</w:t>
              </w:r>
            </w:ins>
          </w:p>
        </w:tc>
        <w:tc>
          <w:tcPr>
            <w:tcW w:w="900" w:type="dxa"/>
            <w:tcBorders>
              <w:top w:val="nil"/>
              <w:left w:val="nil"/>
              <w:bottom w:val="nil"/>
              <w:right w:val="nil"/>
            </w:tcBorders>
            <w:shd w:val="clear" w:color="auto" w:fill="auto"/>
            <w:noWrap/>
            <w:vAlign w:val="center"/>
          </w:tcPr>
          <w:p w14:paraId="65BF8EA6" w14:textId="6FE676FA" w:rsidR="00E94DCF" w:rsidRPr="004B3564" w:rsidRDefault="00632CBF" w:rsidP="00033B4A">
            <w:pPr>
              <w:spacing w:after="0"/>
              <w:jc w:val="center"/>
              <w:rPr>
                <w:ins w:id="255" w:author="Phillip Gingrich" w:date="2022-03-24T13:03:00Z"/>
                <w:rFonts w:ascii="Calibri" w:hAnsi="Calibri" w:cs="Calibri"/>
                <w:color w:val="000000"/>
                <w:sz w:val="16"/>
                <w:szCs w:val="16"/>
              </w:rPr>
            </w:pPr>
            <w:ins w:id="256" w:author="Phillip Gingrich" w:date="2022-03-24T13:03:00Z">
              <w:r>
                <w:rPr>
                  <w:rFonts w:ascii="Calibri" w:hAnsi="Calibri" w:cs="Calibri"/>
                  <w:color w:val="000000"/>
                  <w:sz w:val="16"/>
                  <w:szCs w:val="16"/>
                </w:rPr>
                <w:t>11.9</w:t>
              </w:r>
            </w:ins>
          </w:p>
        </w:tc>
        <w:tc>
          <w:tcPr>
            <w:tcW w:w="1080" w:type="dxa"/>
            <w:tcBorders>
              <w:top w:val="nil"/>
              <w:left w:val="nil"/>
              <w:bottom w:val="nil"/>
              <w:right w:val="nil"/>
            </w:tcBorders>
            <w:shd w:val="clear" w:color="auto" w:fill="auto"/>
            <w:noWrap/>
            <w:vAlign w:val="center"/>
          </w:tcPr>
          <w:p w14:paraId="00D06D12" w14:textId="5CB0BFE0" w:rsidR="00E94DCF" w:rsidRDefault="008A70DB" w:rsidP="00F969F4">
            <w:pPr>
              <w:spacing w:after="0"/>
              <w:jc w:val="center"/>
              <w:rPr>
                <w:ins w:id="257" w:author="Phillip Gingrich" w:date="2022-03-24T13:03:00Z"/>
                <w:rFonts w:ascii="Calibri" w:hAnsi="Calibri" w:cs="Calibri"/>
                <w:color w:val="000000"/>
                <w:sz w:val="16"/>
                <w:szCs w:val="16"/>
              </w:rPr>
            </w:pPr>
            <w:ins w:id="258" w:author="Phillip Gingrich" w:date="2022-03-24T13:03:00Z">
              <w:r>
                <w:rPr>
                  <w:rFonts w:ascii="Calibri" w:hAnsi="Calibri" w:cs="Calibri"/>
                  <w:color w:val="000000"/>
                  <w:sz w:val="16"/>
                  <w:szCs w:val="16"/>
                </w:rPr>
                <w:t>11.1</w:t>
              </w:r>
            </w:ins>
          </w:p>
        </w:tc>
        <w:tc>
          <w:tcPr>
            <w:tcW w:w="1080" w:type="dxa"/>
            <w:tcBorders>
              <w:top w:val="nil"/>
              <w:left w:val="nil"/>
              <w:bottom w:val="nil"/>
              <w:right w:val="nil"/>
            </w:tcBorders>
            <w:shd w:val="clear" w:color="auto" w:fill="auto"/>
            <w:noWrap/>
            <w:vAlign w:val="center"/>
          </w:tcPr>
          <w:p w14:paraId="56F4FB31" w14:textId="3B4F4144" w:rsidR="00E94DCF" w:rsidRDefault="00033B4A" w:rsidP="00813B5A">
            <w:pPr>
              <w:spacing w:after="0"/>
              <w:jc w:val="center"/>
              <w:rPr>
                <w:ins w:id="259" w:author="Phillip Gingrich" w:date="2022-03-24T13:03:00Z"/>
                <w:rFonts w:ascii="Calibri" w:hAnsi="Calibri" w:cs="Calibri"/>
                <w:color w:val="000000"/>
                <w:sz w:val="16"/>
                <w:szCs w:val="16"/>
              </w:rPr>
            </w:pPr>
            <w:ins w:id="260" w:author="Phillip Gingrich" w:date="2022-03-24T13:03:00Z">
              <w:r>
                <w:rPr>
                  <w:rFonts w:ascii="Calibri" w:hAnsi="Calibri" w:cs="Calibri"/>
                  <w:color w:val="000000"/>
                  <w:sz w:val="16"/>
                  <w:szCs w:val="16"/>
                </w:rPr>
                <w:t>11.</w:t>
              </w:r>
              <w:r w:rsidR="004867A5">
                <w:rPr>
                  <w:rFonts w:ascii="Calibri" w:hAnsi="Calibri" w:cs="Calibri"/>
                  <w:color w:val="000000"/>
                  <w:sz w:val="16"/>
                  <w:szCs w:val="16"/>
                </w:rPr>
                <w:t>2</w:t>
              </w:r>
            </w:ins>
          </w:p>
        </w:tc>
      </w:tr>
      <w:tr w:rsidR="00E94DCF" w:rsidRPr="004B3564" w14:paraId="2E9395E2" w14:textId="77777777" w:rsidTr="003846AC">
        <w:trPr>
          <w:trHeight w:val="300"/>
          <w:ins w:id="261" w:author="Phillip Gingrich" w:date="2022-03-24T13:03:00Z"/>
        </w:trPr>
        <w:tc>
          <w:tcPr>
            <w:tcW w:w="1710" w:type="dxa"/>
            <w:tcBorders>
              <w:top w:val="nil"/>
              <w:left w:val="nil"/>
              <w:bottom w:val="nil"/>
              <w:right w:val="nil"/>
            </w:tcBorders>
            <w:shd w:val="clear" w:color="auto" w:fill="auto"/>
            <w:noWrap/>
            <w:vAlign w:val="center"/>
          </w:tcPr>
          <w:p w14:paraId="2A01288D" w14:textId="771C838E" w:rsidR="00E94DCF" w:rsidRPr="002C6A1F" w:rsidRDefault="00E94DCF" w:rsidP="00033B4A">
            <w:pPr>
              <w:spacing w:after="0"/>
              <w:jc w:val="left"/>
              <w:rPr>
                <w:ins w:id="262" w:author="Phillip Gingrich" w:date="2022-03-24T13:03:00Z"/>
                <w:rFonts w:ascii="Calibri" w:hAnsi="Calibri" w:cs="Calibri"/>
                <w:color w:val="000000"/>
                <w:sz w:val="16"/>
                <w:szCs w:val="16"/>
                <w:vertAlign w:val="superscript"/>
              </w:rPr>
            </w:pPr>
            <w:ins w:id="263" w:author="Phillip Gingrich" w:date="2022-03-24T13:03:00Z">
              <w:r>
                <w:rPr>
                  <w:rFonts w:ascii="Calibri" w:hAnsi="Calibri" w:cs="Calibri"/>
                  <w:color w:val="000000"/>
                  <w:sz w:val="16"/>
                  <w:szCs w:val="16"/>
                </w:rPr>
                <w:t>5-methylenecamphor</w:t>
              </w:r>
            </w:ins>
          </w:p>
        </w:tc>
        <w:tc>
          <w:tcPr>
            <w:tcW w:w="900" w:type="dxa"/>
            <w:tcBorders>
              <w:top w:val="nil"/>
              <w:left w:val="nil"/>
              <w:bottom w:val="nil"/>
              <w:right w:val="nil"/>
            </w:tcBorders>
            <w:shd w:val="clear" w:color="auto" w:fill="auto"/>
            <w:noWrap/>
            <w:vAlign w:val="center"/>
          </w:tcPr>
          <w:p w14:paraId="097D7E6B" w14:textId="7AB23FA8" w:rsidR="00E94DCF" w:rsidRDefault="00632CBF" w:rsidP="00033B4A">
            <w:pPr>
              <w:spacing w:after="0"/>
              <w:jc w:val="center"/>
              <w:rPr>
                <w:ins w:id="264" w:author="Phillip Gingrich" w:date="2022-03-24T13:03:00Z"/>
                <w:rFonts w:ascii="Calibri" w:hAnsi="Calibri" w:cs="Calibri"/>
                <w:color w:val="000000"/>
                <w:sz w:val="16"/>
                <w:szCs w:val="16"/>
              </w:rPr>
            </w:pPr>
            <w:ins w:id="265" w:author="Phillip Gingrich" w:date="2022-03-24T13:03:00Z">
              <w:r>
                <w:rPr>
                  <w:rFonts w:ascii="Calibri" w:hAnsi="Calibri" w:cs="Calibri"/>
                  <w:color w:val="000000"/>
                  <w:sz w:val="16"/>
                  <w:szCs w:val="16"/>
                </w:rPr>
                <w:t>11.7</w:t>
              </w:r>
            </w:ins>
          </w:p>
        </w:tc>
        <w:tc>
          <w:tcPr>
            <w:tcW w:w="1080" w:type="dxa"/>
            <w:tcBorders>
              <w:top w:val="nil"/>
              <w:left w:val="nil"/>
              <w:bottom w:val="nil"/>
              <w:right w:val="nil"/>
            </w:tcBorders>
            <w:shd w:val="clear" w:color="auto" w:fill="auto"/>
            <w:noWrap/>
            <w:vAlign w:val="center"/>
          </w:tcPr>
          <w:p w14:paraId="2E679681" w14:textId="24941A88" w:rsidR="00E94DCF" w:rsidRDefault="004867A5" w:rsidP="00F969F4">
            <w:pPr>
              <w:spacing w:after="0"/>
              <w:jc w:val="center"/>
              <w:rPr>
                <w:ins w:id="266" w:author="Phillip Gingrich" w:date="2022-03-24T13:03:00Z"/>
                <w:rFonts w:ascii="Calibri" w:hAnsi="Calibri" w:cs="Calibri"/>
                <w:color w:val="000000"/>
                <w:sz w:val="16"/>
                <w:szCs w:val="16"/>
              </w:rPr>
            </w:pPr>
            <w:ins w:id="267" w:author="Phillip Gingrich" w:date="2022-03-24T13:03:00Z">
              <w:r>
                <w:rPr>
                  <w:rFonts w:ascii="Calibri" w:hAnsi="Calibri" w:cs="Calibri"/>
                  <w:color w:val="000000"/>
                  <w:sz w:val="16"/>
                  <w:szCs w:val="16"/>
                </w:rPr>
                <w:t>11.</w:t>
              </w:r>
              <w:r w:rsidR="008A70DB">
                <w:rPr>
                  <w:rFonts w:ascii="Calibri" w:hAnsi="Calibri" w:cs="Calibri"/>
                  <w:color w:val="000000"/>
                  <w:sz w:val="16"/>
                  <w:szCs w:val="16"/>
                </w:rPr>
                <w:t>6</w:t>
              </w:r>
            </w:ins>
          </w:p>
        </w:tc>
        <w:tc>
          <w:tcPr>
            <w:tcW w:w="1080" w:type="dxa"/>
            <w:tcBorders>
              <w:top w:val="nil"/>
              <w:left w:val="nil"/>
              <w:bottom w:val="nil"/>
              <w:right w:val="nil"/>
            </w:tcBorders>
            <w:shd w:val="clear" w:color="auto" w:fill="auto"/>
            <w:noWrap/>
            <w:vAlign w:val="center"/>
          </w:tcPr>
          <w:p w14:paraId="57059F37" w14:textId="72BA3F94" w:rsidR="00E94DCF" w:rsidRDefault="00033B4A" w:rsidP="00813B5A">
            <w:pPr>
              <w:spacing w:after="0"/>
              <w:jc w:val="center"/>
              <w:rPr>
                <w:ins w:id="268" w:author="Phillip Gingrich" w:date="2022-03-24T13:03:00Z"/>
                <w:rFonts w:ascii="Calibri" w:hAnsi="Calibri" w:cs="Calibri"/>
                <w:color w:val="000000"/>
                <w:sz w:val="16"/>
                <w:szCs w:val="16"/>
              </w:rPr>
            </w:pPr>
            <w:ins w:id="269" w:author="Phillip Gingrich" w:date="2022-03-24T13:03:00Z">
              <w:r>
                <w:rPr>
                  <w:rFonts w:ascii="Calibri" w:hAnsi="Calibri" w:cs="Calibri"/>
                  <w:color w:val="000000"/>
                  <w:sz w:val="16"/>
                  <w:szCs w:val="16"/>
                </w:rPr>
                <w:t>11.</w:t>
              </w:r>
              <w:r w:rsidR="004867A5">
                <w:rPr>
                  <w:rFonts w:ascii="Calibri" w:hAnsi="Calibri" w:cs="Calibri"/>
                  <w:color w:val="000000"/>
                  <w:sz w:val="16"/>
                  <w:szCs w:val="16"/>
                </w:rPr>
                <w:t>6</w:t>
              </w:r>
            </w:ins>
          </w:p>
        </w:tc>
      </w:tr>
      <w:tr w:rsidR="00E94DCF" w:rsidRPr="004B3564" w14:paraId="2AE2FE39" w14:textId="77777777" w:rsidTr="003846AC">
        <w:trPr>
          <w:trHeight w:val="300"/>
          <w:ins w:id="270" w:author="Phillip Gingrich" w:date="2022-03-24T13:03:00Z"/>
        </w:trPr>
        <w:tc>
          <w:tcPr>
            <w:tcW w:w="1710" w:type="dxa"/>
            <w:tcBorders>
              <w:top w:val="nil"/>
              <w:left w:val="nil"/>
              <w:bottom w:val="nil"/>
              <w:right w:val="nil"/>
            </w:tcBorders>
            <w:shd w:val="clear" w:color="auto" w:fill="auto"/>
            <w:noWrap/>
            <w:vAlign w:val="center"/>
          </w:tcPr>
          <w:p w14:paraId="6EE9D69E" w14:textId="7FB77A1F" w:rsidR="00E94DCF" w:rsidRPr="002C6A1F" w:rsidRDefault="00E94DCF" w:rsidP="00033B4A">
            <w:pPr>
              <w:spacing w:after="0"/>
              <w:jc w:val="left"/>
              <w:rPr>
                <w:ins w:id="271" w:author="Phillip Gingrich" w:date="2022-03-24T13:03:00Z"/>
                <w:rFonts w:ascii="Calibri" w:hAnsi="Calibri" w:cs="Calibri"/>
                <w:color w:val="000000"/>
                <w:sz w:val="16"/>
                <w:szCs w:val="16"/>
                <w:vertAlign w:val="superscript"/>
              </w:rPr>
            </w:pPr>
            <w:ins w:id="272" w:author="Phillip Gingrich" w:date="2022-03-24T13:03:00Z">
              <w:r>
                <w:rPr>
                  <w:rFonts w:ascii="Calibri" w:hAnsi="Calibri" w:cs="Calibri"/>
                  <w:color w:val="000000"/>
                  <w:sz w:val="16"/>
                  <w:szCs w:val="16"/>
                </w:rPr>
                <w:t>2-methylpropene</w:t>
              </w:r>
            </w:ins>
          </w:p>
        </w:tc>
        <w:tc>
          <w:tcPr>
            <w:tcW w:w="900" w:type="dxa"/>
            <w:tcBorders>
              <w:top w:val="nil"/>
              <w:left w:val="nil"/>
              <w:bottom w:val="nil"/>
              <w:right w:val="nil"/>
            </w:tcBorders>
            <w:shd w:val="clear" w:color="auto" w:fill="auto"/>
            <w:noWrap/>
            <w:vAlign w:val="center"/>
          </w:tcPr>
          <w:p w14:paraId="1BDB4B3C" w14:textId="66C1E156" w:rsidR="00E94DCF" w:rsidRDefault="00632CBF" w:rsidP="00033B4A">
            <w:pPr>
              <w:spacing w:after="0"/>
              <w:jc w:val="center"/>
              <w:rPr>
                <w:ins w:id="273" w:author="Phillip Gingrich" w:date="2022-03-24T13:03:00Z"/>
                <w:rFonts w:ascii="Calibri" w:hAnsi="Calibri" w:cs="Calibri"/>
                <w:color w:val="000000"/>
                <w:sz w:val="16"/>
                <w:szCs w:val="16"/>
              </w:rPr>
            </w:pPr>
            <w:ins w:id="274" w:author="Phillip Gingrich" w:date="2022-03-24T13:03:00Z">
              <w:r>
                <w:rPr>
                  <w:rFonts w:ascii="Calibri" w:hAnsi="Calibri" w:cs="Calibri"/>
                  <w:color w:val="000000"/>
                  <w:sz w:val="16"/>
                  <w:szCs w:val="16"/>
                </w:rPr>
                <w:t>12.</w:t>
              </w:r>
              <w:r w:rsidR="008A70DB">
                <w:rPr>
                  <w:rFonts w:ascii="Calibri" w:hAnsi="Calibri" w:cs="Calibri"/>
                  <w:color w:val="000000"/>
                  <w:sz w:val="16"/>
                  <w:szCs w:val="16"/>
                </w:rPr>
                <w:t>6</w:t>
              </w:r>
            </w:ins>
          </w:p>
        </w:tc>
        <w:tc>
          <w:tcPr>
            <w:tcW w:w="1080" w:type="dxa"/>
            <w:tcBorders>
              <w:top w:val="nil"/>
              <w:left w:val="nil"/>
              <w:bottom w:val="nil"/>
              <w:right w:val="nil"/>
            </w:tcBorders>
            <w:shd w:val="clear" w:color="auto" w:fill="auto"/>
            <w:noWrap/>
            <w:vAlign w:val="center"/>
          </w:tcPr>
          <w:p w14:paraId="46E1FC90" w14:textId="58F52C1C" w:rsidR="00E94DCF" w:rsidRDefault="004867A5" w:rsidP="00E91F7F">
            <w:pPr>
              <w:spacing w:after="0"/>
              <w:jc w:val="center"/>
              <w:rPr>
                <w:ins w:id="275" w:author="Phillip Gingrich" w:date="2022-03-24T13:03:00Z"/>
                <w:rFonts w:ascii="Calibri" w:hAnsi="Calibri" w:cs="Calibri"/>
                <w:color w:val="000000"/>
                <w:sz w:val="16"/>
                <w:szCs w:val="16"/>
              </w:rPr>
            </w:pPr>
            <w:ins w:id="276" w:author="Phillip Gingrich" w:date="2022-03-24T13:03:00Z">
              <w:r>
                <w:rPr>
                  <w:rFonts w:ascii="Calibri" w:hAnsi="Calibri" w:cs="Calibri"/>
                  <w:color w:val="000000"/>
                  <w:sz w:val="16"/>
                  <w:szCs w:val="16"/>
                </w:rPr>
                <w:t>13.</w:t>
              </w:r>
              <w:r w:rsidR="008A70DB">
                <w:rPr>
                  <w:rFonts w:ascii="Calibri" w:hAnsi="Calibri" w:cs="Calibri"/>
                  <w:color w:val="000000"/>
                  <w:sz w:val="16"/>
                  <w:szCs w:val="16"/>
                </w:rPr>
                <w:t>5</w:t>
              </w:r>
            </w:ins>
          </w:p>
        </w:tc>
        <w:tc>
          <w:tcPr>
            <w:tcW w:w="1080" w:type="dxa"/>
            <w:tcBorders>
              <w:top w:val="nil"/>
              <w:left w:val="nil"/>
              <w:bottom w:val="nil"/>
              <w:right w:val="nil"/>
            </w:tcBorders>
            <w:shd w:val="clear" w:color="auto" w:fill="auto"/>
            <w:noWrap/>
            <w:vAlign w:val="center"/>
          </w:tcPr>
          <w:p w14:paraId="66A2E9E4" w14:textId="47BE85E5" w:rsidR="00E94DCF" w:rsidRDefault="004867A5" w:rsidP="00F969F4">
            <w:pPr>
              <w:spacing w:after="0"/>
              <w:jc w:val="center"/>
              <w:rPr>
                <w:ins w:id="277" w:author="Phillip Gingrich" w:date="2022-03-24T13:03:00Z"/>
                <w:rFonts w:ascii="Calibri" w:hAnsi="Calibri" w:cs="Calibri"/>
                <w:color w:val="000000"/>
                <w:sz w:val="16"/>
                <w:szCs w:val="16"/>
              </w:rPr>
            </w:pPr>
            <w:ins w:id="278" w:author="Phillip Gingrich" w:date="2022-03-24T13:03:00Z">
              <w:r>
                <w:rPr>
                  <w:rFonts w:ascii="Calibri" w:hAnsi="Calibri" w:cs="Calibri"/>
                  <w:color w:val="000000"/>
                  <w:sz w:val="16"/>
                  <w:szCs w:val="16"/>
                </w:rPr>
                <w:t>13.</w:t>
              </w:r>
              <w:r w:rsidR="00122C0B">
                <w:rPr>
                  <w:rFonts w:ascii="Calibri" w:hAnsi="Calibri" w:cs="Calibri"/>
                  <w:color w:val="000000"/>
                  <w:sz w:val="16"/>
                  <w:szCs w:val="16"/>
                </w:rPr>
                <w:t>6</w:t>
              </w:r>
            </w:ins>
          </w:p>
        </w:tc>
      </w:tr>
      <w:tr w:rsidR="00E94DCF" w:rsidRPr="004B3564" w14:paraId="04AE1EB4" w14:textId="77777777" w:rsidTr="003846AC">
        <w:trPr>
          <w:trHeight w:val="300"/>
          <w:ins w:id="279" w:author="Phillip Gingrich" w:date="2022-03-24T13:03:00Z"/>
        </w:trPr>
        <w:tc>
          <w:tcPr>
            <w:tcW w:w="1710" w:type="dxa"/>
            <w:tcBorders>
              <w:top w:val="nil"/>
              <w:left w:val="nil"/>
              <w:bottom w:val="nil"/>
              <w:right w:val="nil"/>
            </w:tcBorders>
            <w:shd w:val="clear" w:color="auto" w:fill="auto"/>
            <w:noWrap/>
            <w:vAlign w:val="center"/>
          </w:tcPr>
          <w:p w14:paraId="03555FFF" w14:textId="2188B81E" w:rsidR="00E94DCF" w:rsidRDefault="00E94DCF" w:rsidP="00033B4A">
            <w:pPr>
              <w:spacing w:after="0"/>
              <w:jc w:val="left"/>
              <w:rPr>
                <w:ins w:id="280" w:author="Phillip Gingrich" w:date="2022-03-24T13:03:00Z"/>
                <w:rFonts w:ascii="Calibri" w:hAnsi="Calibri" w:cs="Calibri"/>
                <w:color w:val="000000"/>
                <w:sz w:val="16"/>
                <w:szCs w:val="16"/>
              </w:rPr>
            </w:pPr>
            <w:ins w:id="281" w:author="Phillip Gingrich" w:date="2022-03-24T13:03:00Z">
              <w:r>
                <w:rPr>
                  <w:rFonts w:ascii="Calibri" w:hAnsi="Calibri" w:cs="Calibri"/>
                  <w:color w:val="000000"/>
                  <w:sz w:val="16"/>
                  <w:szCs w:val="16"/>
                </w:rPr>
                <w:t>trimethylethylene</w:t>
              </w:r>
            </w:ins>
          </w:p>
        </w:tc>
        <w:tc>
          <w:tcPr>
            <w:tcW w:w="900" w:type="dxa"/>
            <w:tcBorders>
              <w:top w:val="nil"/>
              <w:left w:val="nil"/>
              <w:bottom w:val="nil"/>
              <w:right w:val="nil"/>
            </w:tcBorders>
            <w:shd w:val="clear" w:color="auto" w:fill="auto"/>
            <w:noWrap/>
            <w:vAlign w:val="center"/>
          </w:tcPr>
          <w:p w14:paraId="7D50737A" w14:textId="389F1CE8" w:rsidR="00E94DCF" w:rsidRDefault="00632CBF" w:rsidP="00033B4A">
            <w:pPr>
              <w:spacing w:after="0"/>
              <w:jc w:val="center"/>
              <w:rPr>
                <w:ins w:id="282" w:author="Phillip Gingrich" w:date="2022-03-24T13:03:00Z"/>
                <w:rFonts w:ascii="Calibri" w:hAnsi="Calibri" w:cs="Calibri"/>
                <w:color w:val="000000"/>
                <w:sz w:val="16"/>
                <w:szCs w:val="16"/>
              </w:rPr>
            </w:pPr>
            <w:ins w:id="283" w:author="Phillip Gingrich" w:date="2022-03-24T13:03:00Z">
              <w:r>
                <w:rPr>
                  <w:rFonts w:ascii="Calibri" w:hAnsi="Calibri" w:cs="Calibri"/>
                  <w:color w:val="000000"/>
                  <w:sz w:val="16"/>
                  <w:szCs w:val="16"/>
                </w:rPr>
                <w:t>11.6</w:t>
              </w:r>
            </w:ins>
          </w:p>
        </w:tc>
        <w:tc>
          <w:tcPr>
            <w:tcW w:w="1080" w:type="dxa"/>
            <w:tcBorders>
              <w:top w:val="nil"/>
              <w:left w:val="nil"/>
              <w:bottom w:val="nil"/>
              <w:right w:val="nil"/>
            </w:tcBorders>
            <w:shd w:val="clear" w:color="auto" w:fill="auto"/>
            <w:noWrap/>
            <w:vAlign w:val="center"/>
          </w:tcPr>
          <w:p w14:paraId="126B1838" w14:textId="5060DD0C" w:rsidR="00E94DCF" w:rsidRDefault="00632CBF" w:rsidP="00E91F7F">
            <w:pPr>
              <w:spacing w:after="0"/>
              <w:jc w:val="center"/>
              <w:rPr>
                <w:ins w:id="284" w:author="Phillip Gingrich" w:date="2022-03-24T13:03:00Z"/>
                <w:rFonts w:ascii="Calibri" w:hAnsi="Calibri" w:cs="Calibri"/>
                <w:color w:val="000000"/>
                <w:sz w:val="16"/>
                <w:szCs w:val="16"/>
              </w:rPr>
            </w:pPr>
            <w:ins w:id="285" w:author="Phillip Gingrich" w:date="2022-03-24T13:03:00Z">
              <w:r>
                <w:rPr>
                  <w:rFonts w:ascii="Calibri" w:hAnsi="Calibri" w:cs="Calibri"/>
                  <w:color w:val="000000"/>
                  <w:sz w:val="16"/>
                  <w:szCs w:val="16"/>
                </w:rPr>
                <w:t>13.</w:t>
              </w:r>
              <w:r w:rsidR="00A236A9">
                <w:rPr>
                  <w:rFonts w:ascii="Calibri" w:hAnsi="Calibri" w:cs="Calibri"/>
                  <w:color w:val="000000"/>
                  <w:sz w:val="16"/>
                  <w:szCs w:val="16"/>
                </w:rPr>
                <w:t>4</w:t>
              </w:r>
            </w:ins>
          </w:p>
        </w:tc>
        <w:tc>
          <w:tcPr>
            <w:tcW w:w="1080" w:type="dxa"/>
            <w:tcBorders>
              <w:top w:val="nil"/>
              <w:left w:val="nil"/>
              <w:bottom w:val="nil"/>
              <w:right w:val="nil"/>
            </w:tcBorders>
            <w:shd w:val="clear" w:color="auto" w:fill="auto"/>
            <w:noWrap/>
            <w:vAlign w:val="center"/>
          </w:tcPr>
          <w:p w14:paraId="318CE15B" w14:textId="5C540F01" w:rsidR="00E94DCF" w:rsidRDefault="00E91F7F" w:rsidP="00F969F4">
            <w:pPr>
              <w:spacing w:after="0"/>
              <w:jc w:val="center"/>
              <w:rPr>
                <w:ins w:id="286" w:author="Phillip Gingrich" w:date="2022-03-24T13:03:00Z"/>
                <w:rFonts w:ascii="Calibri" w:hAnsi="Calibri" w:cs="Calibri"/>
                <w:color w:val="000000"/>
                <w:sz w:val="16"/>
                <w:szCs w:val="16"/>
              </w:rPr>
            </w:pPr>
            <w:ins w:id="287" w:author="Phillip Gingrich" w:date="2022-03-24T13:03:00Z">
              <w:r>
                <w:rPr>
                  <w:rFonts w:ascii="Calibri" w:hAnsi="Calibri" w:cs="Calibri"/>
                  <w:color w:val="000000"/>
                  <w:sz w:val="16"/>
                  <w:szCs w:val="16"/>
                </w:rPr>
                <w:t>13.</w:t>
              </w:r>
              <w:r w:rsidR="004867A5">
                <w:rPr>
                  <w:rFonts w:ascii="Calibri" w:hAnsi="Calibri" w:cs="Calibri"/>
                  <w:color w:val="000000"/>
                  <w:sz w:val="16"/>
                  <w:szCs w:val="16"/>
                </w:rPr>
                <w:t>3</w:t>
              </w:r>
            </w:ins>
          </w:p>
        </w:tc>
      </w:tr>
      <w:tr w:rsidR="00E94DCF" w:rsidRPr="004B3564" w14:paraId="60C9AA01" w14:textId="77777777" w:rsidTr="003846AC">
        <w:trPr>
          <w:trHeight w:val="300"/>
          <w:ins w:id="288" w:author="Phillip Gingrich" w:date="2022-03-24T13:03:00Z"/>
        </w:trPr>
        <w:tc>
          <w:tcPr>
            <w:tcW w:w="1710" w:type="dxa"/>
            <w:tcBorders>
              <w:top w:val="nil"/>
              <w:left w:val="nil"/>
              <w:bottom w:val="nil"/>
              <w:right w:val="nil"/>
            </w:tcBorders>
            <w:shd w:val="clear" w:color="auto" w:fill="auto"/>
            <w:noWrap/>
            <w:vAlign w:val="center"/>
          </w:tcPr>
          <w:p w14:paraId="59AE843B" w14:textId="34B6D0E3" w:rsidR="00E94DCF" w:rsidRDefault="00E94DCF" w:rsidP="00033B4A">
            <w:pPr>
              <w:spacing w:after="0"/>
              <w:jc w:val="left"/>
              <w:rPr>
                <w:ins w:id="289" w:author="Phillip Gingrich" w:date="2022-03-24T13:03:00Z"/>
                <w:rFonts w:ascii="Calibri" w:hAnsi="Calibri" w:cs="Calibri"/>
                <w:color w:val="000000"/>
                <w:sz w:val="16"/>
                <w:szCs w:val="16"/>
              </w:rPr>
            </w:pPr>
            <w:ins w:id="290" w:author="Phillip Gingrich" w:date="2022-03-24T13:03:00Z">
              <w:r>
                <w:rPr>
                  <w:rFonts w:ascii="Calibri" w:hAnsi="Calibri" w:cs="Calibri"/>
                  <w:color w:val="000000"/>
                  <w:sz w:val="16"/>
                  <w:szCs w:val="16"/>
                </w:rPr>
                <w:t>tetramethylethylene</w:t>
              </w:r>
            </w:ins>
          </w:p>
        </w:tc>
        <w:tc>
          <w:tcPr>
            <w:tcW w:w="900" w:type="dxa"/>
            <w:tcBorders>
              <w:top w:val="nil"/>
              <w:left w:val="nil"/>
              <w:bottom w:val="nil"/>
              <w:right w:val="nil"/>
            </w:tcBorders>
            <w:shd w:val="clear" w:color="auto" w:fill="auto"/>
            <w:noWrap/>
            <w:vAlign w:val="center"/>
          </w:tcPr>
          <w:p w14:paraId="1713A0DB" w14:textId="7E385465" w:rsidR="00E94DCF" w:rsidRDefault="00632CBF" w:rsidP="00033B4A">
            <w:pPr>
              <w:spacing w:after="0"/>
              <w:jc w:val="center"/>
              <w:rPr>
                <w:ins w:id="291" w:author="Phillip Gingrich" w:date="2022-03-24T13:03:00Z"/>
                <w:rFonts w:ascii="Calibri" w:hAnsi="Calibri" w:cs="Calibri"/>
                <w:color w:val="000000"/>
                <w:sz w:val="16"/>
                <w:szCs w:val="16"/>
              </w:rPr>
            </w:pPr>
            <w:ins w:id="292" w:author="Phillip Gingrich" w:date="2022-03-24T13:03:00Z">
              <w:r>
                <w:rPr>
                  <w:rFonts w:ascii="Calibri" w:hAnsi="Calibri" w:cs="Calibri"/>
                  <w:color w:val="000000"/>
                  <w:sz w:val="16"/>
                  <w:szCs w:val="16"/>
                </w:rPr>
                <w:t>11.8</w:t>
              </w:r>
            </w:ins>
          </w:p>
        </w:tc>
        <w:tc>
          <w:tcPr>
            <w:tcW w:w="1080" w:type="dxa"/>
            <w:tcBorders>
              <w:top w:val="nil"/>
              <w:left w:val="nil"/>
              <w:bottom w:val="nil"/>
              <w:right w:val="nil"/>
            </w:tcBorders>
            <w:shd w:val="clear" w:color="auto" w:fill="auto"/>
            <w:noWrap/>
            <w:vAlign w:val="center"/>
          </w:tcPr>
          <w:p w14:paraId="670EA7BB" w14:textId="46F6D93D" w:rsidR="00E94DCF" w:rsidRDefault="00632CBF" w:rsidP="00E91F7F">
            <w:pPr>
              <w:spacing w:after="0"/>
              <w:jc w:val="center"/>
              <w:rPr>
                <w:ins w:id="293" w:author="Phillip Gingrich" w:date="2022-03-24T13:03:00Z"/>
                <w:rFonts w:ascii="Calibri" w:hAnsi="Calibri" w:cs="Calibri"/>
                <w:color w:val="000000"/>
                <w:sz w:val="16"/>
                <w:szCs w:val="16"/>
              </w:rPr>
            </w:pPr>
            <w:ins w:id="294" w:author="Phillip Gingrich" w:date="2022-03-24T13:03:00Z">
              <w:r>
                <w:rPr>
                  <w:rFonts w:ascii="Calibri" w:hAnsi="Calibri" w:cs="Calibri"/>
                  <w:color w:val="000000"/>
                  <w:sz w:val="16"/>
                  <w:szCs w:val="16"/>
                </w:rPr>
                <w:t>13.</w:t>
              </w:r>
              <w:r w:rsidR="006E71C2">
                <w:rPr>
                  <w:rFonts w:ascii="Calibri" w:hAnsi="Calibri" w:cs="Calibri"/>
                  <w:color w:val="000000"/>
                  <w:sz w:val="16"/>
                  <w:szCs w:val="16"/>
                </w:rPr>
                <w:t>2</w:t>
              </w:r>
            </w:ins>
          </w:p>
        </w:tc>
        <w:tc>
          <w:tcPr>
            <w:tcW w:w="1080" w:type="dxa"/>
            <w:tcBorders>
              <w:top w:val="nil"/>
              <w:left w:val="nil"/>
              <w:bottom w:val="nil"/>
              <w:right w:val="nil"/>
            </w:tcBorders>
            <w:shd w:val="clear" w:color="auto" w:fill="auto"/>
            <w:noWrap/>
            <w:vAlign w:val="center"/>
          </w:tcPr>
          <w:p w14:paraId="38459749" w14:textId="1C6D11B8" w:rsidR="00E94DCF" w:rsidRDefault="00E91F7F" w:rsidP="00F969F4">
            <w:pPr>
              <w:spacing w:after="0"/>
              <w:jc w:val="center"/>
              <w:rPr>
                <w:ins w:id="295" w:author="Phillip Gingrich" w:date="2022-03-24T13:03:00Z"/>
                <w:rFonts w:ascii="Calibri" w:hAnsi="Calibri" w:cs="Calibri"/>
                <w:color w:val="000000"/>
                <w:sz w:val="16"/>
                <w:szCs w:val="16"/>
              </w:rPr>
            </w:pPr>
            <w:ins w:id="296" w:author="Phillip Gingrich" w:date="2022-03-24T13:03:00Z">
              <w:r>
                <w:rPr>
                  <w:rFonts w:ascii="Calibri" w:hAnsi="Calibri" w:cs="Calibri"/>
                  <w:color w:val="000000"/>
                  <w:sz w:val="16"/>
                  <w:szCs w:val="16"/>
                </w:rPr>
                <w:t>13.</w:t>
              </w:r>
              <w:r w:rsidR="004867A5">
                <w:rPr>
                  <w:rFonts w:ascii="Calibri" w:hAnsi="Calibri" w:cs="Calibri"/>
                  <w:color w:val="000000"/>
                  <w:sz w:val="16"/>
                  <w:szCs w:val="16"/>
                </w:rPr>
                <w:t>1</w:t>
              </w:r>
            </w:ins>
          </w:p>
        </w:tc>
      </w:tr>
      <w:tr w:rsidR="00E94DCF" w:rsidRPr="004B3564" w14:paraId="71EE9C42" w14:textId="77777777" w:rsidTr="003846AC">
        <w:trPr>
          <w:trHeight w:val="300"/>
          <w:ins w:id="297" w:author="Phillip Gingrich" w:date="2022-03-24T13:03:00Z"/>
        </w:trPr>
        <w:tc>
          <w:tcPr>
            <w:tcW w:w="1710" w:type="dxa"/>
            <w:tcBorders>
              <w:top w:val="nil"/>
              <w:left w:val="nil"/>
              <w:bottom w:val="nil"/>
              <w:right w:val="nil"/>
            </w:tcBorders>
            <w:shd w:val="clear" w:color="auto" w:fill="auto"/>
            <w:noWrap/>
            <w:vAlign w:val="center"/>
          </w:tcPr>
          <w:p w14:paraId="37F4E77C" w14:textId="48D3AAD3" w:rsidR="00E94DCF" w:rsidRDefault="00E94DCF" w:rsidP="00033B4A">
            <w:pPr>
              <w:spacing w:after="0"/>
              <w:jc w:val="left"/>
              <w:rPr>
                <w:ins w:id="298" w:author="Phillip Gingrich" w:date="2022-03-24T13:03:00Z"/>
                <w:rFonts w:ascii="Calibri" w:hAnsi="Calibri" w:cs="Calibri"/>
                <w:color w:val="000000"/>
                <w:sz w:val="16"/>
                <w:szCs w:val="16"/>
              </w:rPr>
            </w:pPr>
            <w:ins w:id="299" w:author="Phillip Gingrich" w:date="2022-03-24T13:03:00Z">
              <w:r>
                <w:rPr>
                  <w:rFonts w:ascii="Calibri" w:hAnsi="Calibri" w:cs="Calibri"/>
                  <w:color w:val="000000"/>
                  <w:sz w:val="16"/>
                  <w:szCs w:val="16"/>
                </w:rPr>
                <w:t>vinyl methyl ether</w:t>
              </w:r>
            </w:ins>
          </w:p>
        </w:tc>
        <w:tc>
          <w:tcPr>
            <w:tcW w:w="900" w:type="dxa"/>
            <w:tcBorders>
              <w:top w:val="nil"/>
              <w:left w:val="nil"/>
              <w:bottom w:val="nil"/>
              <w:right w:val="nil"/>
            </w:tcBorders>
            <w:shd w:val="clear" w:color="auto" w:fill="auto"/>
            <w:noWrap/>
            <w:vAlign w:val="center"/>
          </w:tcPr>
          <w:p w14:paraId="496144E8" w14:textId="77F35099" w:rsidR="00E94DCF" w:rsidRDefault="00632CBF" w:rsidP="00033B4A">
            <w:pPr>
              <w:spacing w:after="0"/>
              <w:jc w:val="center"/>
              <w:rPr>
                <w:ins w:id="300" w:author="Phillip Gingrich" w:date="2022-03-24T13:03:00Z"/>
                <w:rFonts w:ascii="Calibri" w:hAnsi="Calibri" w:cs="Calibri"/>
                <w:color w:val="000000"/>
                <w:sz w:val="16"/>
                <w:szCs w:val="16"/>
              </w:rPr>
            </w:pPr>
            <w:ins w:id="301" w:author="Phillip Gingrich" w:date="2022-03-24T13:03:00Z">
              <w:r>
                <w:rPr>
                  <w:rFonts w:ascii="Calibri" w:hAnsi="Calibri" w:cs="Calibri"/>
                  <w:color w:val="000000"/>
                  <w:sz w:val="16"/>
                  <w:szCs w:val="16"/>
                </w:rPr>
                <w:t>9.</w:t>
              </w:r>
              <w:r w:rsidR="008A70DB">
                <w:rPr>
                  <w:rFonts w:ascii="Calibri" w:hAnsi="Calibri" w:cs="Calibri"/>
                  <w:color w:val="000000"/>
                  <w:sz w:val="16"/>
                  <w:szCs w:val="16"/>
                </w:rPr>
                <w:t>8</w:t>
              </w:r>
            </w:ins>
          </w:p>
        </w:tc>
        <w:tc>
          <w:tcPr>
            <w:tcW w:w="1080" w:type="dxa"/>
            <w:tcBorders>
              <w:top w:val="nil"/>
              <w:left w:val="nil"/>
              <w:bottom w:val="nil"/>
              <w:right w:val="nil"/>
            </w:tcBorders>
            <w:shd w:val="clear" w:color="auto" w:fill="auto"/>
            <w:noWrap/>
            <w:vAlign w:val="center"/>
          </w:tcPr>
          <w:p w14:paraId="339D4F59" w14:textId="6C2F6CF9" w:rsidR="00E94DCF" w:rsidRDefault="00632CBF" w:rsidP="00E91F7F">
            <w:pPr>
              <w:spacing w:after="0"/>
              <w:jc w:val="center"/>
              <w:rPr>
                <w:ins w:id="302" w:author="Phillip Gingrich" w:date="2022-03-24T13:03:00Z"/>
                <w:rFonts w:ascii="Calibri" w:hAnsi="Calibri" w:cs="Calibri"/>
                <w:color w:val="000000"/>
                <w:sz w:val="16"/>
                <w:szCs w:val="16"/>
              </w:rPr>
            </w:pPr>
            <w:ins w:id="303" w:author="Phillip Gingrich" w:date="2022-03-24T13:03:00Z">
              <w:r>
                <w:rPr>
                  <w:rFonts w:ascii="Calibri" w:hAnsi="Calibri" w:cs="Calibri"/>
                  <w:color w:val="000000"/>
                  <w:sz w:val="16"/>
                  <w:szCs w:val="16"/>
                </w:rPr>
                <w:t>13.</w:t>
              </w:r>
              <w:r w:rsidR="004867A5">
                <w:rPr>
                  <w:rFonts w:ascii="Calibri" w:hAnsi="Calibri" w:cs="Calibri"/>
                  <w:color w:val="000000"/>
                  <w:sz w:val="16"/>
                  <w:szCs w:val="16"/>
                </w:rPr>
                <w:t>4</w:t>
              </w:r>
            </w:ins>
          </w:p>
        </w:tc>
        <w:tc>
          <w:tcPr>
            <w:tcW w:w="1080" w:type="dxa"/>
            <w:tcBorders>
              <w:top w:val="nil"/>
              <w:left w:val="nil"/>
              <w:bottom w:val="nil"/>
              <w:right w:val="nil"/>
            </w:tcBorders>
            <w:shd w:val="clear" w:color="auto" w:fill="auto"/>
            <w:noWrap/>
            <w:vAlign w:val="center"/>
          </w:tcPr>
          <w:p w14:paraId="34F9E5B8" w14:textId="7A3F5798" w:rsidR="00E91F7F" w:rsidRDefault="00E91F7F" w:rsidP="00F969F4">
            <w:pPr>
              <w:spacing w:after="0"/>
              <w:jc w:val="center"/>
              <w:rPr>
                <w:ins w:id="304" w:author="Phillip Gingrich" w:date="2022-03-24T13:03:00Z"/>
                <w:rFonts w:ascii="Calibri" w:hAnsi="Calibri" w:cs="Calibri"/>
                <w:color w:val="000000"/>
                <w:sz w:val="16"/>
                <w:szCs w:val="16"/>
              </w:rPr>
            </w:pPr>
            <w:ins w:id="305" w:author="Phillip Gingrich" w:date="2022-03-24T13:03:00Z">
              <w:r>
                <w:rPr>
                  <w:rFonts w:ascii="Calibri" w:hAnsi="Calibri" w:cs="Calibri"/>
                  <w:color w:val="000000"/>
                  <w:sz w:val="16"/>
                  <w:szCs w:val="16"/>
                </w:rPr>
                <w:t>13.</w:t>
              </w:r>
              <w:r w:rsidR="004867A5">
                <w:rPr>
                  <w:rFonts w:ascii="Calibri" w:hAnsi="Calibri" w:cs="Calibri"/>
                  <w:color w:val="000000"/>
                  <w:sz w:val="16"/>
                  <w:szCs w:val="16"/>
                </w:rPr>
                <w:t>4</w:t>
              </w:r>
            </w:ins>
          </w:p>
        </w:tc>
      </w:tr>
      <w:tr w:rsidR="00E94DCF" w:rsidRPr="004B3564" w14:paraId="4FCDD05F" w14:textId="77777777" w:rsidTr="003846AC">
        <w:trPr>
          <w:trHeight w:val="300"/>
          <w:ins w:id="306" w:author="Phillip Gingrich" w:date="2022-03-24T13:03:00Z"/>
        </w:trPr>
        <w:tc>
          <w:tcPr>
            <w:tcW w:w="1710" w:type="dxa"/>
            <w:tcBorders>
              <w:top w:val="nil"/>
              <w:left w:val="nil"/>
              <w:bottom w:val="thinThickSmallGap" w:sz="24" w:space="0" w:color="auto"/>
              <w:right w:val="nil"/>
            </w:tcBorders>
            <w:shd w:val="clear" w:color="auto" w:fill="auto"/>
            <w:noWrap/>
            <w:vAlign w:val="center"/>
          </w:tcPr>
          <w:p w14:paraId="01CC7CDC" w14:textId="5AEF7AC8" w:rsidR="00E94DCF" w:rsidRDefault="00E94DCF" w:rsidP="00033B4A">
            <w:pPr>
              <w:spacing w:after="0"/>
              <w:jc w:val="left"/>
              <w:rPr>
                <w:ins w:id="307" w:author="Phillip Gingrich" w:date="2022-03-24T13:03:00Z"/>
                <w:rFonts w:ascii="Calibri" w:hAnsi="Calibri" w:cs="Calibri"/>
                <w:color w:val="000000"/>
                <w:sz w:val="16"/>
                <w:szCs w:val="16"/>
              </w:rPr>
            </w:pPr>
            <w:ins w:id="308" w:author="Phillip Gingrich" w:date="2022-03-24T13:03:00Z">
              <w:r>
                <w:rPr>
                  <w:rFonts w:ascii="Calibri" w:hAnsi="Calibri" w:cs="Calibri"/>
                  <w:color w:val="000000"/>
                  <w:sz w:val="16"/>
                  <w:szCs w:val="16"/>
                </w:rPr>
                <w:t>vinyl methyl thioether</w:t>
              </w:r>
            </w:ins>
          </w:p>
        </w:tc>
        <w:tc>
          <w:tcPr>
            <w:tcW w:w="900" w:type="dxa"/>
            <w:tcBorders>
              <w:top w:val="nil"/>
              <w:left w:val="nil"/>
              <w:bottom w:val="thinThickSmallGap" w:sz="24" w:space="0" w:color="auto"/>
              <w:right w:val="nil"/>
            </w:tcBorders>
            <w:shd w:val="clear" w:color="auto" w:fill="auto"/>
            <w:noWrap/>
            <w:vAlign w:val="center"/>
          </w:tcPr>
          <w:p w14:paraId="1CDEB441" w14:textId="0D65C312" w:rsidR="00E94DCF" w:rsidRDefault="00632CBF" w:rsidP="00033B4A">
            <w:pPr>
              <w:spacing w:after="0"/>
              <w:jc w:val="center"/>
              <w:rPr>
                <w:ins w:id="309" w:author="Phillip Gingrich" w:date="2022-03-24T13:03:00Z"/>
                <w:rFonts w:ascii="Calibri" w:hAnsi="Calibri" w:cs="Calibri"/>
                <w:color w:val="000000"/>
                <w:sz w:val="16"/>
                <w:szCs w:val="16"/>
              </w:rPr>
            </w:pPr>
            <w:ins w:id="310" w:author="Phillip Gingrich" w:date="2022-03-24T13:03:00Z">
              <w:r>
                <w:rPr>
                  <w:rFonts w:ascii="Calibri" w:hAnsi="Calibri" w:cs="Calibri"/>
                  <w:color w:val="000000"/>
                  <w:sz w:val="16"/>
                  <w:szCs w:val="16"/>
                </w:rPr>
                <w:t>8.5</w:t>
              </w:r>
            </w:ins>
          </w:p>
        </w:tc>
        <w:tc>
          <w:tcPr>
            <w:tcW w:w="1080" w:type="dxa"/>
            <w:tcBorders>
              <w:top w:val="nil"/>
              <w:left w:val="nil"/>
              <w:bottom w:val="thinThickSmallGap" w:sz="24" w:space="0" w:color="auto"/>
              <w:right w:val="nil"/>
            </w:tcBorders>
            <w:shd w:val="clear" w:color="auto" w:fill="auto"/>
            <w:noWrap/>
            <w:vAlign w:val="center"/>
          </w:tcPr>
          <w:p w14:paraId="26B5DB2A" w14:textId="7B172ECB" w:rsidR="00E94DCF" w:rsidRDefault="00632CBF" w:rsidP="00E91F7F">
            <w:pPr>
              <w:spacing w:after="0"/>
              <w:jc w:val="center"/>
              <w:rPr>
                <w:ins w:id="311" w:author="Phillip Gingrich" w:date="2022-03-24T13:03:00Z"/>
                <w:rFonts w:ascii="Calibri" w:hAnsi="Calibri" w:cs="Calibri"/>
                <w:color w:val="000000"/>
                <w:sz w:val="16"/>
                <w:szCs w:val="16"/>
              </w:rPr>
            </w:pPr>
            <w:ins w:id="312" w:author="Phillip Gingrich" w:date="2022-03-24T13:03:00Z">
              <w:r>
                <w:rPr>
                  <w:rFonts w:ascii="Calibri" w:hAnsi="Calibri" w:cs="Calibri"/>
                  <w:color w:val="000000"/>
                  <w:sz w:val="16"/>
                  <w:szCs w:val="16"/>
                </w:rPr>
                <w:t>11.</w:t>
              </w:r>
              <w:r w:rsidR="004867A5">
                <w:rPr>
                  <w:rFonts w:ascii="Calibri" w:hAnsi="Calibri" w:cs="Calibri"/>
                  <w:color w:val="000000"/>
                  <w:sz w:val="16"/>
                  <w:szCs w:val="16"/>
                </w:rPr>
                <w:t>3</w:t>
              </w:r>
            </w:ins>
          </w:p>
        </w:tc>
        <w:tc>
          <w:tcPr>
            <w:tcW w:w="1080" w:type="dxa"/>
            <w:tcBorders>
              <w:top w:val="nil"/>
              <w:left w:val="nil"/>
              <w:bottom w:val="thinThickSmallGap" w:sz="24" w:space="0" w:color="auto"/>
              <w:right w:val="nil"/>
            </w:tcBorders>
            <w:shd w:val="clear" w:color="auto" w:fill="auto"/>
            <w:noWrap/>
            <w:vAlign w:val="center"/>
          </w:tcPr>
          <w:p w14:paraId="29A5918E" w14:textId="6E68DD4E" w:rsidR="00E94DCF" w:rsidRDefault="00E91F7F" w:rsidP="00F969F4">
            <w:pPr>
              <w:spacing w:after="0"/>
              <w:jc w:val="center"/>
              <w:rPr>
                <w:ins w:id="313" w:author="Phillip Gingrich" w:date="2022-03-24T13:03:00Z"/>
                <w:rFonts w:ascii="Calibri" w:hAnsi="Calibri" w:cs="Calibri"/>
                <w:color w:val="000000"/>
                <w:sz w:val="16"/>
                <w:szCs w:val="16"/>
              </w:rPr>
            </w:pPr>
            <w:ins w:id="314" w:author="Phillip Gingrich" w:date="2022-03-24T13:03:00Z">
              <w:r>
                <w:rPr>
                  <w:rFonts w:ascii="Calibri" w:hAnsi="Calibri" w:cs="Calibri"/>
                  <w:color w:val="000000"/>
                  <w:sz w:val="16"/>
                  <w:szCs w:val="16"/>
                </w:rPr>
                <w:t>11.</w:t>
              </w:r>
              <w:r w:rsidR="004867A5">
                <w:rPr>
                  <w:rFonts w:ascii="Calibri" w:hAnsi="Calibri" w:cs="Calibri"/>
                  <w:color w:val="000000"/>
                  <w:sz w:val="16"/>
                  <w:szCs w:val="16"/>
                </w:rPr>
                <w:t>3</w:t>
              </w:r>
            </w:ins>
          </w:p>
        </w:tc>
      </w:tr>
      <w:tr w:rsidR="00180B28" w:rsidRPr="004B3564" w14:paraId="22B6B82D" w14:textId="77777777" w:rsidTr="003846AC">
        <w:trPr>
          <w:trHeight w:val="300"/>
          <w:ins w:id="315" w:author="Phillip Gingrich" w:date="2022-03-24T13:03:00Z"/>
        </w:trPr>
        <w:tc>
          <w:tcPr>
            <w:tcW w:w="1710" w:type="dxa"/>
            <w:tcBorders>
              <w:top w:val="thinThickSmallGap" w:sz="24" w:space="0" w:color="auto"/>
              <w:left w:val="nil"/>
              <w:bottom w:val="nil"/>
              <w:right w:val="nil"/>
            </w:tcBorders>
            <w:shd w:val="clear" w:color="auto" w:fill="auto"/>
            <w:noWrap/>
            <w:vAlign w:val="center"/>
          </w:tcPr>
          <w:p w14:paraId="68E9C656" w14:textId="33285750" w:rsidR="00180B28" w:rsidRPr="003846AC" w:rsidRDefault="00180B28" w:rsidP="00033B4A">
            <w:pPr>
              <w:spacing w:after="0"/>
              <w:jc w:val="left"/>
              <w:rPr>
                <w:ins w:id="316" w:author="Phillip Gingrich" w:date="2022-03-24T13:03:00Z"/>
                <w:rFonts w:ascii="Calibri" w:hAnsi="Calibri" w:cs="Calibri"/>
                <w:b/>
                <w:bCs/>
                <w:color w:val="000000"/>
                <w:sz w:val="16"/>
                <w:szCs w:val="16"/>
              </w:rPr>
            </w:pPr>
            <w:ins w:id="317" w:author="Phillip Gingrich" w:date="2022-03-24T13:03:00Z">
              <w:r w:rsidRPr="003846AC">
                <w:rPr>
                  <w:rFonts w:ascii="Calibri" w:hAnsi="Calibri" w:cs="Calibri"/>
                  <w:b/>
                  <w:bCs/>
                  <w:color w:val="000000"/>
                  <w:sz w:val="16"/>
                  <w:szCs w:val="16"/>
                </w:rPr>
                <w:t>MAE</w:t>
              </w:r>
            </w:ins>
          </w:p>
        </w:tc>
        <w:tc>
          <w:tcPr>
            <w:tcW w:w="900" w:type="dxa"/>
            <w:tcBorders>
              <w:top w:val="thinThickSmallGap" w:sz="24" w:space="0" w:color="auto"/>
              <w:left w:val="nil"/>
              <w:bottom w:val="nil"/>
              <w:right w:val="nil"/>
            </w:tcBorders>
            <w:shd w:val="clear" w:color="auto" w:fill="auto"/>
            <w:noWrap/>
            <w:vAlign w:val="center"/>
          </w:tcPr>
          <w:p w14:paraId="6B6ABBCA" w14:textId="02956F55" w:rsidR="00180B28" w:rsidRDefault="00180B28" w:rsidP="00033B4A">
            <w:pPr>
              <w:spacing w:after="0"/>
              <w:jc w:val="center"/>
              <w:rPr>
                <w:ins w:id="318" w:author="Phillip Gingrich" w:date="2022-03-24T13:03:00Z"/>
                <w:rFonts w:ascii="Calibri" w:hAnsi="Calibri" w:cs="Calibri"/>
                <w:color w:val="000000"/>
                <w:sz w:val="16"/>
                <w:szCs w:val="16"/>
              </w:rPr>
            </w:pPr>
            <w:ins w:id="319" w:author="Phillip Gingrich" w:date="2022-03-24T13:03:00Z">
              <w:r>
                <w:rPr>
                  <w:rFonts w:ascii="Calibri" w:hAnsi="Calibri" w:cs="Calibri"/>
                  <w:color w:val="000000"/>
                  <w:sz w:val="16"/>
                  <w:szCs w:val="16"/>
                </w:rPr>
                <w:t>n/a</w:t>
              </w:r>
            </w:ins>
          </w:p>
        </w:tc>
        <w:tc>
          <w:tcPr>
            <w:tcW w:w="1080" w:type="dxa"/>
            <w:tcBorders>
              <w:top w:val="thinThickSmallGap" w:sz="24" w:space="0" w:color="auto"/>
              <w:left w:val="nil"/>
              <w:bottom w:val="nil"/>
              <w:right w:val="nil"/>
            </w:tcBorders>
            <w:shd w:val="clear" w:color="auto" w:fill="auto"/>
            <w:noWrap/>
            <w:vAlign w:val="center"/>
          </w:tcPr>
          <w:p w14:paraId="78B31975" w14:textId="2ABDCC2C" w:rsidR="00180B28" w:rsidRDefault="00EC5BE4" w:rsidP="00033B4A">
            <w:pPr>
              <w:spacing w:after="0"/>
              <w:jc w:val="center"/>
              <w:rPr>
                <w:ins w:id="320" w:author="Phillip Gingrich" w:date="2022-03-24T13:03:00Z"/>
                <w:rFonts w:ascii="Calibri" w:hAnsi="Calibri" w:cs="Calibri"/>
                <w:color w:val="000000"/>
                <w:sz w:val="16"/>
                <w:szCs w:val="16"/>
              </w:rPr>
            </w:pPr>
            <w:ins w:id="321" w:author="Phillip Gingrich" w:date="2022-03-24T13:03:00Z">
              <w:r>
                <w:rPr>
                  <w:rFonts w:ascii="Calibri" w:hAnsi="Calibri" w:cs="Calibri"/>
                  <w:color w:val="000000"/>
                  <w:sz w:val="16"/>
                  <w:szCs w:val="16"/>
                </w:rPr>
                <w:t>1.</w:t>
              </w:r>
              <w:r w:rsidR="00A259C0">
                <w:rPr>
                  <w:rFonts w:ascii="Calibri" w:hAnsi="Calibri" w:cs="Calibri"/>
                  <w:color w:val="000000"/>
                  <w:sz w:val="16"/>
                  <w:szCs w:val="16"/>
                </w:rPr>
                <w:t>4</w:t>
              </w:r>
              <w:r w:rsidR="009334C2">
                <w:rPr>
                  <w:rFonts w:ascii="Calibri" w:hAnsi="Calibri" w:cs="Calibri"/>
                  <w:color w:val="000000"/>
                  <w:sz w:val="16"/>
                  <w:szCs w:val="16"/>
                </w:rPr>
                <w:t>2</w:t>
              </w:r>
            </w:ins>
          </w:p>
        </w:tc>
        <w:tc>
          <w:tcPr>
            <w:tcW w:w="1080" w:type="dxa"/>
            <w:tcBorders>
              <w:top w:val="thinThickSmallGap" w:sz="24" w:space="0" w:color="auto"/>
              <w:left w:val="nil"/>
              <w:bottom w:val="nil"/>
              <w:right w:val="nil"/>
            </w:tcBorders>
            <w:shd w:val="clear" w:color="auto" w:fill="auto"/>
            <w:noWrap/>
            <w:vAlign w:val="center"/>
          </w:tcPr>
          <w:p w14:paraId="09E49F0F" w14:textId="5E8B20FF" w:rsidR="00180B28" w:rsidRDefault="00E91F7F" w:rsidP="00E91F7F">
            <w:pPr>
              <w:spacing w:after="0"/>
              <w:jc w:val="center"/>
              <w:rPr>
                <w:ins w:id="322" w:author="Phillip Gingrich" w:date="2022-03-24T13:03:00Z"/>
                <w:rFonts w:ascii="Calibri" w:hAnsi="Calibri" w:cs="Calibri"/>
                <w:color w:val="000000"/>
                <w:sz w:val="16"/>
                <w:szCs w:val="16"/>
              </w:rPr>
            </w:pPr>
            <w:ins w:id="323" w:author="Phillip Gingrich" w:date="2022-03-24T13:03:00Z">
              <w:r>
                <w:rPr>
                  <w:rFonts w:ascii="Calibri" w:hAnsi="Calibri" w:cs="Calibri"/>
                  <w:color w:val="000000"/>
                  <w:sz w:val="16"/>
                  <w:szCs w:val="16"/>
                </w:rPr>
                <w:t>1.</w:t>
              </w:r>
              <w:r w:rsidR="00304A8B">
                <w:rPr>
                  <w:rFonts w:ascii="Calibri" w:hAnsi="Calibri" w:cs="Calibri"/>
                  <w:color w:val="000000"/>
                  <w:sz w:val="16"/>
                  <w:szCs w:val="16"/>
                </w:rPr>
                <w:t>40</w:t>
              </w:r>
            </w:ins>
          </w:p>
        </w:tc>
      </w:tr>
    </w:tbl>
    <w:p w14:paraId="1FD3B245" w14:textId="51C6A3B4" w:rsidR="00FD0B67" w:rsidRDefault="00E94DCF" w:rsidP="00FD0B67">
      <w:pPr>
        <w:pStyle w:val="FETableFootnote"/>
        <w:rPr>
          <w:ins w:id="324" w:author="Phillip Gingrich" w:date="2022-03-24T13:03:00Z"/>
        </w:rPr>
      </w:pPr>
      <w:ins w:id="325" w:author="Phillip Gingrich" w:date="2022-03-24T13:03:00Z">
        <w:r>
          <w:rPr>
            <w:vertAlign w:val="superscript"/>
          </w:rPr>
          <w:t>a</w:t>
        </w:r>
        <w:r w:rsidR="00FD0B67">
          <w:rPr>
            <w:vertAlign w:val="superscript"/>
          </w:rPr>
          <w:t xml:space="preserve"> </w:t>
        </w:r>
        <w:r w:rsidR="00304A8B">
          <w:t>Zero-point corrected potential energy</w:t>
        </w:r>
        <w:r w:rsidR="00FD0B67">
          <w:t xml:space="preserve"> barriers were computed using B3LYP/Wachters+f (Fe)/TZVP//B3LYP/LACVP**</w:t>
        </w:r>
        <w:r w:rsidR="00304A8B">
          <w:t xml:space="preserve"> on the quartet surface</w:t>
        </w:r>
        <w:r w:rsidRPr="002C6A1F">
          <w:t>.</w:t>
        </w:r>
      </w:ins>
    </w:p>
    <w:p w14:paraId="0ADFFE4F" w14:textId="64F55291" w:rsidR="00FD0B67" w:rsidRPr="00FD0B67" w:rsidRDefault="00FD0B67" w:rsidP="00FD0B67">
      <w:pPr>
        <w:pStyle w:val="FETableFootnote"/>
        <w:rPr>
          <w:ins w:id="326" w:author="Phillip Gingrich" w:date="2022-03-24T13:03:00Z"/>
        </w:rPr>
      </w:pPr>
      <w:ins w:id="327" w:author="Phillip Gingrich" w:date="2022-03-24T13:03:00Z">
        <w:r>
          <w:rPr>
            <w:vertAlign w:val="superscript"/>
          </w:rPr>
          <w:t xml:space="preserve">b </w:t>
        </w:r>
        <w:r>
          <w:t xml:space="preserve">A multiple linear regression model was fit on all 36 records in Figure 2 using the FOD and </w:t>
        </w:r>
        <w:r w:rsidRPr="00756A96">
          <w:rPr>
            <w:i/>
            <w:iCs/>
          </w:rPr>
          <w:t>f</w:t>
        </w:r>
        <w:r w:rsidRPr="00756A96">
          <w:rPr>
            <w:i/>
            <w:iCs/>
            <w:vertAlign w:val="subscript"/>
          </w:rPr>
          <w:t>w</w:t>
        </w:r>
        <w:r w:rsidRPr="00756A96">
          <w:rPr>
            <w:i/>
            <w:iCs/>
            <w:vertAlign w:val="superscript"/>
          </w:rPr>
          <w:t>+</w:t>
        </w:r>
        <w:r w:rsidRPr="00756A96">
          <w:rPr>
            <w:i/>
            <w:iCs/>
          </w:rPr>
          <w:t xml:space="preserve"> </w:t>
        </w:r>
        <w:r w:rsidRPr="002C6A1F">
          <w:t>index</w:t>
        </w:r>
        <w:r>
          <w:t xml:space="preserve"> as descriptors.</w:t>
        </w:r>
      </w:ins>
    </w:p>
    <w:p w14:paraId="1581F15F" w14:textId="354DDE0E" w:rsidR="00443A65" w:rsidRDefault="00C42117" w:rsidP="00772D16">
      <w:pPr>
        <w:pStyle w:val="TAMainText"/>
        <w:rPr>
          <w:ins w:id="328" w:author="Phillip Gingrich" w:date="2022-03-24T13:03:00Z"/>
        </w:rPr>
      </w:pPr>
      <w:ins w:id="329" w:author="Phillip Gingrich" w:date="2022-03-24T13:03:00Z">
        <w:r>
          <w:t>As seen in Table 4, performance consistent with the hold out validation above was observed in the case of the three known CYP101A1 substrates (</w:t>
        </w:r>
        <w:r w:rsidR="00FD0B67">
          <w:t>MAE = 0.</w:t>
        </w:r>
        <w:r w:rsidR="009B34B9">
          <w:t>27</w:t>
        </w:r>
        <w:r w:rsidR="00FD0B67">
          <w:t xml:space="preserve"> kcal/mol using GFN2-</w:t>
        </w:r>
        <w:r w:rsidR="00443A65">
          <w:t>X</w:t>
        </w:r>
        <w:r w:rsidR="009B34B9">
          <w:t>TB</w:t>
        </w:r>
        <w:r w:rsidR="00443A65">
          <w:t>//GFN-FF</w:t>
        </w:r>
        <w:r>
          <w:t>), while the more electron</w:t>
        </w:r>
        <w:r w:rsidR="00FD0B67">
          <w:t>-</w:t>
        </w:r>
        <w:r>
          <w:t xml:space="preserve">rich compounds </w:t>
        </w:r>
        <w:r w:rsidR="00FD0B67">
          <w:t xml:space="preserve">performed quite poorly </w:t>
        </w:r>
        <w:r>
          <w:t>(</w:t>
        </w:r>
        <w:r w:rsidR="00FD0B67">
          <w:t xml:space="preserve">MAE = </w:t>
        </w:r>
        <w:r w:rsidR="006E71C2">
          <w:t>2.</w:t>
        </w:r>
        <w:r w:rsidR="00443A65">
          <w:t>0</w:t>
        </w:r>
        <w:r w:rsidR="009B34B9">
          <w:t>6</w:t>
        </w:r>
        <w:r w:rsidR="00FD0B67">
          <w:t xml:space="preserve"> kcal/mol using GFN2-xTB</w:t>
        </w:r>
        <w:r w:rsidR="00443A65">
          <w:t>//GFN-FF</w:t>
        </w:r>
        <w:r>
          <w:t>)</w:t>
        </w:r>
        <w:r w:rsidR="00FD0B67">
          <w:t xml:space="preserve">.  </w:t>
        </w:r>
        <w:r w:rsidR="004322CF">
          <w:t>While the models reasonably predicted the barrier for 2-methylpropene epoxidation, trimethyl- and tetramethylethylene were poorly predicted.  We surmise that steric hindrance about the alkene could explain this observation. The ethers included in the validation set are strong</w:t>
        </w:r>
        <w:r w:rsidR="00BE2070">
          <w:t>ly electron donating and g</w:t>
        </w:r>
        <w:r w:rsidR="00B8070B">
          <w:t>iven such electron</w:t>
        </w:r>
        <w:r w:rsidR="00E56F44">
          <w:t>-</w:t>
        </w:r>
        <w:r w:rsidR="00B8070B">
          <w:t xml:space="preserve">rich alkenes are not represented in Figure 2, </w:t>
        </w:r>
        <w:r w:rsidR="00BE2070">
          <w:t>the inaccurate prediction</w:t>
        </w:r>
        <w:r w:rsidR="00A962E2">
          <w:t xml:space="preserve"> of their epoxidation barriers</w:t>
        </w:r>
        <w:r w:rsidR="00BE2070">
          <w:t xml:space="preserve"> </w:t>
        </w:r>
        <w:r w:rsidR="00A962E2">
          <w:t>is</w:t>
        </w:r>
        <w:r w:rsidR="00BE2070">
          <w:t xml:space="preserve"> </w:t>
        </w:r>
        <w:r w:rsidR="00B8070B">
          <w:t>not surprising</w:t>
        </w:r>
        <w:r w:rsidR="00BE2070">
          <w:t xml:space="preserve">.  </w:t>
        </w:r>
        <w:r w:rsidR="00A962E2">
          <w:t>These noted limitations f</w:t>
        </w:r>
        <w:r w:rsidR="00CE164B">
          <w:t>urther highlight the need to examine any model’s suitability for systems of interest</w:t>
        </w:r>
        <w:r w:rsidR="00A962E2">
          <w:t xml:space="preserve"> prior to use</w:t>
        </w:r>
        <w:r w:rsidR="00CE164B">
          <w:t>.</w:t>
        </w:r>
      </w:ins>
    </w:p>
    <w:p w14:paraId="48350423" w14:textId="4C312C6B" w:rsidR="00221694" w:rsidRPr="002D7655" w:rsidRDefault="00221694" w:rsidP="00772D16">
      <w:pPr>
        <w:pStyle w:val="TAMainText"/>
      </w:pPr>
      <w:r w:rsidRPr="002D7655">
        <w:t>Conclusions</w:t>
      </w:r>
    </w:p>
    <w:p w14:paraId="221EDC36" w14:textId="2A714426" w:rsidR="00101D1F" w:rsidRDefault="00010C4F" w:rsidP="00772D16">
      <w:pPr>
        <w:pStyle w:val="TAMainText"/>
      </w:pPr>
      <w:r>
        <w:t xml:space="preserve">By coupling semi-empirical quantum chemical methods with </w:t>
      </w:r>
      <w:r w:rsidR="002311C7">
        <w:t xml:space="preserve">MLR </w:t>
      </w:r>
      <w:r>
        <w:t xml:space="preserve">modeling, it is possible to reliably estimate epoxidation barriers for </w:t>
      </w:r>
      <w:r w:rsidR="003E1FA3">
        <w:t xml:space="preserve">alkene </w:t>
      </w:r>
      <w:r>
        <w:t xml:space="preserve">substrates in cytochrome P450 catalysis. Compared to the use of </w:t>
      </w:r>
      <w:r w:rsidR="00430BD4">
        <w:t>IPs</w:t>
      </w:r>
      <w:r>
        <w:t>, we employ descriptors that are localized and describe the radical nature (FOD) and electron deficiency (</w:t>
      </w:r>
      <w:r w:rsidRPr="009F164E">
        <w:rPr>
          <w:i/>
          <w:iCs/>
        </w:rPr>
        <w:t>f</w:t>
      </w:r>
      <w:r w:rsidRPr="009F164E">
        <w:rPr>
          <w:i/>
          <w:iCs/>
          <w:vertAlign w:val="subscript"/>
        </w:rPr>
        <w:t>w</w:t>
      </w:r>
      <w:r w:rsidRPr="009F164E">
        <w:rPr>
          <w:i/>
          <w:iCs/>
          <w:vertAlign w:val="superscript"/>
        </w:rPr>
        <w:t>+</w:t>
      </w:r>
      <w:r w:rsidRPr="00010C4F">
        <w:t>)</w:t>
      </w:r>
      <w:r>
        <w:t xml:space="preserve"> at the </w:t>
      </w:r>
      <w:r w:rsidR="003E1FA3">
        <w:t xml:space="preserve">alkene </w:t>
      </w:r>
      <w:r>
        <w:t>carbon involved in C</w:t>
      </w:r>
      <w:r w:rsidR="003E1FA3">
        <w:t>–</w:t>
      </w:r>
      <w:r>
        <w:t xml:space="preserve">O bond formation. </w:t>
      </w:r>
      <w:r w:rsidR="00A079A6">
        <w:t xml:space="preserve">With </w:t>
      </w:r>
      <w:r w:rsidR="00430BD4">
        <w:t>MAEs</w:t>
      </w:r>
      <w:r w:rsidR="00A079A6">
        <w:t xml:space="preserve"> well below 1 kcal/mol and computational time requirements measured in milliseconds for each input structure, we believe this method is extensible for high throughput screening protocols and would fit nicely alongside protein-ligand docking</w:t>
      </w:r>
      <w:del w:id="330" w:author="Phillip Gingrich" w:date="2022-03-24T13:03:00Z">
        <w:r w:rsidR="00A079A6">
          <w:delText>.</w:delText>
        </w:r>
      </w:del>
      <w:ins w:id="331" w:author="Phillip Gingrich" w:date="2022-03-24T13:03:00Z">
        <w:r w:rsidR="00301140">
          <w:t xml:space="preserve"> where conformer ensembles are inexpensively generated using GFN-FF prior to docking.  Docked poses could then be evaluated using GFN2-xTB to assess reactivity</w:t>
        </w:r>
        <w:r w:rsidR="00A079A6">
          <w:t>.</w:t>
        </w:r>
      </w:ins>
      <w:r w:rsidR="00301140">
        <w:t xml:space="preserve"> </w:t>
      </w:r>
      <w:r w:rsidR="00A079A6">
        <w:t>In doing so, substrate fit data could be complimented by reactivity information, deepening data sets in efforts to make more reliable product predictions for P450 mediated catalysis.</w:t>
      </w:r>
      <w:ins w:id="332" w:author="Phillip Gingrich" w:date="2022-03-24T13:03:00Z">
        <w:r w:rsidR="00301140">
          <w:t xml:space="preserve"> Such work is presently in development in our groups.</w:t>
        </w:r>
      </w:ins>
    </w:p>
    <w:p w14:paraId="6E42DCE3" w14:textId="48CD76DA" w:rsidR="0009232D" w:rsidRDefault="0009232D" w:rsidP="00772D16">
      <w:pPr>
        <w:pStyle w:val="TAMainText"/>
      </w:pPr>
      <w:r>
        <w:t>Data and Software Availability</w:t>
      </w:r>
    </w:p>
    <w:p w14:paraId="5FE4F975" w14:textId="56502F75" w:rsidR="0009232D" w:rsidRPr="00760307" w:rsidRDefault="0009232D" w:rsidP="00772D16">
      <w:pPr>
        <w:pStyle w:val="TAMainText"/>
      </w:pPr>
      <w:r>
        <w:t xml:space="preserve">All computed Fukui indices and FOD values are provided in the </w:t>
      </w:r>
      <w:r w:rsidR="00C73E77">
        <w:t>d</w:t>
      </w:r>
      <w:r>
        <w:t>ata.csv file in the supporting information</w:t>
      </w:r>
      <w:r w:rsidR="002C40BE">
        <w:t>, along with all “true” and MLR-predicted barriers</w:t>
      </w:r>
      <w:r>
        <w:t>.  Grimme’s xtb (</w:t>
      </w:r>
      <w:hyperlink r:id="rId27" w:history="1">
        <w:r w:rsidRPr="002459F2">
          <w:rPr>
            <w:rStyle w:val="Hyperlink"/>
          </w:rPr>
          <w:t>https://github.com/grimme-lab/xtb</w:t>
        </w:r>
      </w:hyperlink>
      <w:r>
        <w:t>) and crest (</w:t>
      </w:r>
      <w:hyperlink r:id="rId28" w:history="1">
        <w:r w:rsidRPr="002459F2">
          <w:rPr>
            <w:rStyle w:val="Hyperlink"/>
          </w:rPr>
          <w:t>https://github.com/grimme-lab/crest</w:t>
        </w:r>
      </w:hyperlink>
      <w:r>
        <w:t>) are freely available on GitHub.  P</w:t>
      </w:r>
      <w:r w:rsidR="00D01DF3">
        <w:t>ython 3.7.9 was used</w:t>
      </w:r>
      <w:r w:rsidR="005A302E">
        <w:t xml:space="preserve"> for all statistical modeling.  The environment was managed in conda 4.10.1 and </w:t>
      </w:r>
      <w:del w:id="333" w:author="Phillip Gingrich" w:date="2022-03-24T13:03:00Z">
        <w:r w:rsidR="00D01DF3">
          <w:delText xml:space="preserve"> </w:delText>
        </w:r>
      </w:del>
      <w:r w:rsidR="005A302E">
        <w:t>included</w:t>
      </w:r>
      <w:r w:rsidR="00D01DF3">
        <w:t xml:space="preserve"> pandas 1.1.3</w:t>
      </w:r>
      <w:r w:rsidR="005A302E">
        <w:t xml:space="preserve">, scikit-learn 0.23.2, </w:t>
      </w:r>
      <w:r w:rsidR="00575611">
        <w:t xml:space="preserve">and </w:t>
      </w:r>
      <w:r w:rsidR="005A302E">
        <w:t>statsmodels 0.12.0</w:t>
      </w:r>
      <w:r w:rsidR="00575611">
        <w:t>.</w:t>
      </w:r>
      <w:r w:rsidR="002C40BE">
        <w:t xml:space="preserve">  Avogadro was used for molecular visualization and is freely available (</w:t>
      </w:r>
      <w:hyperlink r:id="rId29" w:history="1">
        <w:r w:rsidR="002C40BE" w:rsidRPr="002459F2">
          <w:rPr>
            <w:rStyle w:val="Hyperlink"/>
          </w:rPr>
          <w:t>https://avogadro.cc/</w:t>
        </w:r>
      </w:hyperlink>
      <w:r w:rsidR="002C40BE">
        <w:t>).</w:t>
      </w:r>
    </w:p>
    <w:p w14:paraId="14F2CF86" w14:textId="77777777" w:rsidR="00A71C00" w:rsidRDefault="00157E12" w:rsidP="0086637A">
      <w:pPr>
        <w:pStyle w:val="TESupportingInfoTitle"/>
      </w:pPr>
      <w:r>
        <w:t>ASSOCIATED CONTENT</w:t>
      </w:r>
      <w:r w:rsidR="00A66EDD" w:rsidRPr="00BE533F">
        <w:t xml:space="preserve"> </w:t>
      </w:r>
    </w:p>
    <w:p w14:paraId="52467A74" w14:textId="229CD103" w:rsidR="00B1329B" w:rsidRDefault="00157E12" w:rsidP="0086637A">
      <w:pPr>
        <w:pStyle w:val="TESupportingInformation"/>
      </w:pPr>
      <w:r w:rsidRPr="00157E12">
        <w:t>Supporting Information</w:t>
      </w:r>
      <w:r>
        <w:t xml:space="preserve">. </w:t>
      </w:r>
    </w:p>
    <w:p w14:paraId="44B3B996" w14:textId="2012B607" w:rsidR="00714CEA" w:rsidRPr="00714CEA" w:rsidRDefault="00625FEB" w:rsidP="0086637A">
      <w:pPr>
        <w:pStyle w:val="TESupportingInformation"/>
      </w:pPr>
      <w:r>
        <w:t>P</w:t>
      </w:r>
      <w:r w:rsidR="00B1329B">
        <w:t xml:space="preserve">ython </w:t>
      </w:r>
      <w:del w:id="334" w:author="Phillip Gingrich" w:date="2022-03-24T13:03:00Z">
        <w:r w:rsidR="00B1329B">
          <w:delText>script</w:delText>
        </w:r>
      </w:del>
      <w:ins w:id="335" w:author="Phillip Gingrich" w:date="2022-03-24T13:03:00Z">
        <w:r w:rsidR="00B1329B">
          <w:t>script</w:t>
        </w:r>
        <w:r w:rsidR="0027027F">
          <w:t>s</w:t>
        </w:r>
      </w:ins>
      <w:r w:rsidR="00B1329B">
        <w:t xml:space="preserve"> for </w:t>
      </w:r>
      <w:del w:id="336" w:author="Phillip Gingrich" w:date="2022-03-24T13:03:00Z">
        <w:r w:rsidR="00A7041A">
          <w:delText>Linear</w:delText>
        </w:r>
      </w:del>
      <w:ins w:id="337" w:author="Phillip Gingrich" w:date="2022-03-24T13:03:00Z">
        <w:r w:rsidR="0027027F">
          <w:t>feature selection</w:t>
        </w:r>
      </w:ins>
      <w:r w:rsidR="0027027F">
        <w:t xml:space="preserve"> and </w:t>
      </w:r>
      <w:del w:id="338" w:author="Phillip Gingrich" w:date="2022-03-24T13:03:00Z">
        <w:r w:rsidR="00A7041A">
          <w:delText>Lasso</w:delText>
        </w:r>
      </w:del>
      <w:ins w:id="339" w:author="Phillip Gingrich" w:date="2022-03-24T13:03:00Z">
        <w:r w:rsidR="0027027F">
          <w:t>linear</w:t>
        </w:r>
      </w:ins>
      <w:r w:rsidR="0027027F">
        <w:t xml:space="preserve"> regressions</w:t>
      </w:r>
    </w:p>
    <w:p w14:paraId="79D42F5F" w14:textId="08DDEFB5" w:rsidR="005D7542" w:rsidRPr="005D7542" w:rsidRDefault="00625FEB" w:rsidP="0086637A">
      <w:pPr>
        <w:pStyle w:val="TESupportingInformation"/>
      </w:pPr>
      <w:r>
        <w:t xml:space="preserve">GFN2-xTB </w:t>
      </w:r>
      <w:r w:rsidR="005D7542">
        <w:t xml:space="preserve">substrate </w:t>
      </w:r>
      <w:r>
        <w:t>geometries in mol2 format</w:t>
      </w:r>
      <w:r w:rsidR="005D7542">
        <w:br/>
        <w:t xml:space="preserve">B3LYP/LACVP** reaction coordinate geometries in mol2 </w:t>
      </w:r>
      <w:del w:id="340" w:author="Phillip Gingrich" w:date="2022-03-24T13:03:00Z">
        <w:r w:rsidR="005D7542">
          <w:delText>format</w:delText>
        </w:r>
      </w:del>
      <w:ins w:id="341" w:author="Phillip Gingrich" w:date="2022-03-24T13:03:00Z">
        <w:r w:rsidR="00FD4933">
          <w:t>the epoxidation of ethylene, vinyl chloride, nitroethylene, and the compounds in Figure 9</w:t>
        </w:r>
      </w:ins>
    </w:p>
    <w:p w14:paraId="79968CAC" w14:textId="454198F8" w:rsidR="00714CEA" w:rsidRPr="00714CEA" w:rsidRDefault="00625FEB" w:rsidP="0086637A">
      <w:pPr>
        <w:pStyle w:val="TESupportingInformation"/>
      </w:pPr>
      <w:r>
        <w:t xml:space="preserve">All computed FOD and </w:t>
      </w:r>
      <w:del w:id="342" w:author="Phillip Gingrich" w:date="2022-03-24T13:03:00Z">
        <w:r>
          <w:delText>Fukui indices</w:delText>
        </w:r>
      </w:del>
      <w:ins w:id="343" w:author="Phillip Gingrich" w:date="2022-03-24T13:03:00Z">
        <w:r w:rsidR="007405B2">
          <w:t>CDFT descriptors</w:t>
        </w:r>
      </w:ins>
      <w:r w:rsidR="003A0B27">
        <w:t xml:space="preserve"> at various levels of theory</w:t>
      </w:r>
      <w:ins w:id="344" w:author="Phillip Gingrich" w:date="2022-03-24T13:03:00Z">
        <w:r w:rsidR="0027027F">
          <w:t>, along with “true” epoxidation barriers</w:t>
        </w:r>
      </w:ins>
      <w:r>
        <w:t xml:space="preserve"> (</w:t>
      </w:r>
      <w:r w:rsidR="005D7542">
        <w:t>data</w:t>
      </w:r>
      <w:r w:rsidR="003A0B27">
        <w:t>.csv</w:t>
      </w:r>
      <w:r>
        <w:t xml:space="preserve"> file)</w:t>
      </w:r>
    </w:p>
    <w:p w14:paraId="420FFB3B" w14:textId="6D85ACBC" w:rsidR="00A66EDD" w:rsidRDefault="003E5207" w:rsidP="0086637A">
      <w:pPr>
        <w:pStyle w:val="TESupportingInformation"/>
      </w:pPr>
      <w:r>
        <w:t xml:space="preserve">This material is available free of charge via the Internet at </w:t>
      </w:r>
      <w:r w:rsidRPr="003E5207">
        <w:t>http://pubs.acs.org</w:t>
      </w:r>
      <w:r w:rsidR="00760307">
        <w:t>.</w:t>
      </w:r>
      <w:r w:rsidR="00A66EDD">
        <w:t xml:space="preserve"> </w:t>
      </w:r>
    </w:p>
    <w:p w14:paraId="7A25DF12" w14:textId="77777777" w:rsidR="007331FF" w:rsidRDefault="007331FF" w:rsidP="00835CBD">
      <w:pPr>
        <w:pStyle w:val="AuthorInformationTitle"/>
      </w:pPr>
      <w:r>
        <w:t>A</w:t>
      </w:r>
      <w:r w:rsidR="00835CBD">
        <w:t>UTHOR INFORMATION</w:t>
      </w:r>
    </w:p>
    <w:p w14:paraId="19EBB12C" w14:textId="77777777" w:rsidR="00E75388" w:rsidRDefault="00101D1F" w:rsidP="005D2065">
      <w:pPr>
        <w:pStyle w:val="FAAuthorInfoSubtitle"/>
      </w:pPr>
      <w:r>
        <w:t>Corresponding Author</w:t>
      </w:r>
    </w:p>
    <w:p w14:paraId="01F8B3BD" w14:textId="400275E3" w:rsidR="007331FF" w:rsidRPr="005D2065" w:rsidRDefault="005327A4" w:rsidP="003E5207">
      <w:pPr>
        <w:pStyle w:val="StyleFACorrespondingAuthorFootnote7pt"/>
      </w:pPr>
      <w:r w:rsidRPr="003E5207">
        <w:t xml:space="preserve">* </w:t>
      </w:r>
      <w:r w:rsidR="00124C74">
        <w:t>Dean Tantillo</w:t>
      </w:r>
      <w:r w:rsidR="00986FC5">
        <w:t xml:space="preserve">, </w:t>
      </w:r>
      <w:r w:rsidR="00B02BBE" w:rsidRPr="005A03A0">
        <w:t>djtantillo@ucdavis.edu</w:t>
      </w:r>
      <w:r w:rsidR="00B02BBE">
        <w:t xml:space="preserve">, ORCID: </w:t>
      </w:r>
      <w:r w:rsidR="00124C74">
        <w:t xml:space="preserve"> </w:t>
      </w:r>
      <w:r w:rsidR="00B02BBE" w:rsidRPr="00B02BBE">
        <w:t>0000-0002-2992-8844</w:t>
      </w:r>
    </w:p>
    <w:p w14:paraId="78E886B6" w14:textId="77777777" w:rsidR="005327A4" w:rsidRDefault="008D567C" w:rsidP="005D2065">
      <w:pPr>
        <w:pStyle w:val="FAAuthorInfoSubtitle"/>
      </w:pPr>
      <w:r>
        <w:t>Author Contributions</w:t>
      </w:r>
    </w:p>
    <w:p w14:paraId="0B84F3A6" w14:textId="62971DE4" w:rsidR="005327A4" w:rsidRDefault="008D567C" w:rsidP="003E5207">
      <w:pPr>
        <w:pStyle w:val="StyleFACorrespondingAuthorFootnote7pt"/>
      </w:pPr>
      <w:r>
        <w:t>All authors have given approval to the final version of the manuscript.</w:t>
      </w:r>
    </w:p>
    <w:p w14:paraId="0683E0C7" w14:textId="77777777" w:rsidR="008D567C" w:rsidRDefault="008D567C" w:rsidP="005D2065">
      <w:pPr>
        <w:pStyle w:val="FAAuthorInfoSubtitle"/>
      </w:pPr>
      <w:r>
        <w:t>Funding Sources</w:t>
      </w:r>
    </w:p>
    <w:p w14:paraId="0C52F1FC" w14:textId="24825562" w:rsidR="008D567C" w:rsidRDefault="00986FC5" w:rsidP="003E5207">
      <w:pPr>
        <w:pStyle w:val="StyleFACorrespondingAuthorFootnote7pt"/>
      </w:pPr>
      <w:r>
        <w:t xml:space="preserve">The </w:t>
      </w:r>
      <w:r w:rsidR="005E46AB">
        <w:t>first</w:t>
      </w:r>
      <w:r>
        <w:t xml:space="preserve"> author’s salary</w:t>
      </w:r>
      <w:r w:rsidR="00D54F30">
        <w:t xml:space="preserve"> and tuition</w:t>
      </w:r>
      <w:r>
        <w:t xml:space="preserve"> </w:t>
      </w:r>
      <w:r w:rsidR="00FB4D35">
        <w:t>were</w:t>
      </w:r>
      <w:r>
        <w:t xml:space="preserve"> funded by Bayer U.S. LLC</w:t>
      </w:r>
      <w:r w:rsidR="00D54F30">
        <w:t>.</w:t>
      </w:r>
    </w:p>
    <w:p w14:paraId="651A1328" w14:textId="77777777" w:rsidR="007331FF" w:rsidRDefault="007331FF" w:rsidP="007331FF">
      <w:pPr>
        <w:pStyle w:val="TDAckTitle"/>
      </w:pPr>
      <w:r w:rsidRPr="00A71C00">
        <w:t>ACKNOWLEDGMENT</w:t>
      </w:r>
      <w:r w:rsidRPr="00BE533F">
        <w:t xml:space="preserve"> </w:t>
      </w:r>
    </w:p>
    <w:p w14:paraId="345DD1BB" w14:textId="12E26B33" w:rsidR="007331FF" w:rsidRDefault="003817B8" w:rsidP="007331FF">
      <w:pPr>
        <w:pStyle w:val="TDAcknowledgments"/>
      </w:pPr>
      <w:r>
        <w:t xml:space="preserve">We are grateful for the thoughtful critique of this work by </w:t>
      </w:r>
      <w:r w:rsidR="0032614F">
        <w:t xml:space="preserve">multiple </w:t>
      </w:r>
      <w:r>
        <w:t>students and associates in our groups and department</w:t>
      </w:r>
      <w:r w:rsidR="00D54F30">
        <w:t>.</w:t>
      </w:r>
      <w:r>
        <w:t xml:space="preserve">  While all calculations and statistical modeling were performed by the first author, our teams’ contributions, as always, were instrumental in the conduct of this </w:t>
      </w:r>
      <w:r w:rsidR="00BA7247">
        <w:t>research</w:t>
      </w:r>
      <w:r>
        <w:t>.</w:t>
      </w:r>
    </w:p>
    <w:p w14:paraId="0E43B181" w14:textId="77777777" w:rsidR="00101D1F" w:rsidRDefault="00101D1F" w:rsidP="00101D1F">
      <w:pPr>
        <w:pStyle w:val="TDAckTitle"/>
      </w:pPr>
      <w:r>
        <w:t>ABBREVIATIONS</w:t>
      </w:r>
    </w:p>
    <w:p w14:paraId="55FD48AD" w14:textId="0F03E600" w:rsidR="00A66EDD" w:rsidRDefault="00194ED0" w:rsidP="00101D1F">
      <w:pPr>
        <w:pStyle w:val="TDAcknowledgments"/>
      </w:pPr>
      <w:r>
        <w:t>DFT</w:t>
      </w:r>
      <w:r w:rsidR="00101D1F" w:rsidRPr="00101D1F">
        <w:t xml:space="preserve">, </w:t>
      </w:r>
      <w:r>
        <w:t>Density Functional Theory; CYP450, Cytochrome P450; MMFF, Merck Molecul</w:t>
      </w:r>
      <w:r w:rsidR="00D13AC8">
        <w:t>ar</w:t>
      </w:r>
      <w:r>
        <w:t xml:space="preserve"> Force Field; GFN, Geometries, Frequencies, and Non-covalent Interactions; MLR, Multiple Linear Regression</w:t>
      </w:r>
      <w:r w:rsidR="004470A5">
        <w:t xml:space="preserve">; </w:t>
      </w:r>
      <w:r w:rsidR="00FA638E">
        <w:t>SLR, Single Linear Regression</w:t>
      </w:r>
    </w:p>
    <w:p w14:paraId="5F59F5AE" w14:textId="77777777" w:rsidR="005D257B" w:rsidRDefault="005D257B">
      <w:pPr>
        <w:spacing w:after="0"/>
        <w:jc w:val="left"/>
        <w:rPr>
          <w:rFonts w:ascii="Myriad Pro Light" w:hAnsi="Myriad Pro Light"/>
          <w:b/>
          <w:kern w:val="23"/>
          <w:sz w:val="21"/>
        </w:rPr>
      </w:pPr>
      <w:r>
        <w:br w:type="page"/>
      </w:r>
    </w:p>
    <w:p w14:paraId="70D9F221" w14:textId="30C3B741" w:rsidR="00101D1F" w:rsidRPr="00101D1F" w:rsidRDefault="00101D1F" w:rsidP="00101D1F">
      <w:pPr>
        <w:pStyle w:val="TDAckTitle"/>
      </w:pPr>
      <w:r>
        <w:t>REFERENCES</w:t>
      </w:r>
    </w:p>
    <w:p w14:paraId="2C1FEC09" w14:textId="3BB74BD3" w:rsidR="00DD29EF" w:rsidRDefault="00DD29EF" w:rsidP="00C06CFC">
      <w:pPr>
        <w:pStyle w:val="SNSynopsisTOC"/>
        <w:sectPr w:rsidR="00DD29EF" w:rsidSect="00984F9E">
          <w:type w:val="continuous"/>
          <w:pgSz w:w="12240" w:h="15840"/>
          <w:pgMar w:top="720" w:right="1094" w:bottom="720" w:left="1094" w:header="720" w:footer="720" w:gutter="0"/>
          <w:cols w:num="2" w:space="461"/>
        </w:sectPr>
      </w:pPr>
    </w:p>
    <w:p w14:paraId="574297BB" w14:textId="77777777" w:rsidR="005D257B" w:rsidRDefault="005D257B" w:rsidP="005F307B">
      <w:pPr>
        <w:pStyle w:val="EndNoteBibliography"/>
        <w:spacing w:after="0"/>
        <w:jc w:val="both"/>
        <w:rPr>
          <w:rFonts w:ascii="Arno Pro" w:hAnsi="Arno Pro"/>
          <w:sz w:val="18"/>
          <w:szCs w:val="18"/>
        </w:rPr>
      </w:pPr>
    </w:p>
    <w:p w14:paraId="6C2F415B" w14:textId="77777777" w:rsidR="009F27CE" w:rsidRPr="009F27CE" w:rsidRDefault="008E1DC9" w:rsidP="009F27CE">
      <w:pPr>
        <w:pStyle w:val="EndNoteBibliography"/>
        <w:spacing w:after="0"/>
        <w:pPrChange w:id="345" w:author="Phillip Gingrich" w:date="2022-03-24T13:03:00Z">
          <w:pPr>
            <w:pStyle w:val="TFReferencesSection"/>
          </w:pPr>
        </w:pPrChange>
      </w:pPr>
      <w:r w:rsidRPr="00BF2812">
        <w:rPr>
          <w:rFonts w:ascii="Arno Pro" w:hAnsi="Arno Pro"/>
          <w:sz w:val="18"/>
          <w:rPrChange w:id="346" w:author="Phillip Gingrich" w:date="2022-03-24T13:03:00Z">
            <w:rPr>
              <w:sz w:val="18"/>
            </w:rPr>
          </w:rPrChange>
        </w:rPr>
        <w:fldChar w:fldCharType="begin"/>
      </w:r>
      <w:r w:rsidRPr="00BF2812">
        <w:rPr>
          <w:rFonts w:ascii="Arno Pro" w:hAnsi="Arno Pro"/>
          <w:sz w:val="18"/>
          <w:szCs w:val="18"/>
        </w:rPr>
        <w:instrText xml:space="preserve"> ADDIN EN.REFLIST </w:instrText>
      </w:r>
      <w:r w:rsidRPr="00BF2812">
        <w:rPr>
          <w:rFonts w:ascii="Arno Pro" w:hAnsi="Arno Pro"/>
          <w:sz w:val="18"/>
          <w:rPrChange w:id="347" w:author="Phillip Gingrich" w:date="2022-03-24T13:03:00Z">
            <w:rPr>
              <w:sz w:val="18"/>
            </w:rPr>
          </w:rPrChange>
        </w:rPr>
        <w:fldChar w:fldCharType="separate"/>
      </w:r>
      <w:r w:rsidR="009F27CE" w:rsidRPr="009F27CE">
        <w:t>1.</w:t>
      </w:r>
      <w:r w:rsidR="009F27CE" w:rsidRPr="009F27CE">
        <w:tab/>
        <w:t>Meunier, B.;</w:t>
      </w:r>
      <w:ins w:id="348" w:author="Phillip Gingrich" w:date="2022-03-24T13:03:00Z">
        <w:r w:rsidR="009F27CE" w:rsidRPr="009F27CE">
          <w:t xml:space="preserve"> </w:t>
        </w:r>
      </w:ins>
      <w:r w:rsidR="009F27CE" w:rsidRPr="009F27CE">
        <w:t xml:space="preserve"> de Visser, S. P.; Shaik, S., Mechanism of Oxidation Reactions Catalyzed by Cytochrome P450 Enzymes. </w:t>
      </w:r>
      <w:r w:rsidR="009F27CE" w:rsidRPr="009F27CE">
        <w:rPr>
          <w:i/>
        </w:rPr>
        <w:t xml:space="preserve">Chemical Reviews </w:t>
      </w:r>
      <w:r w:rsidR="009F27CE" w:rsidRPr="009F27CE">
        <w:rPr>
          <w:b/>
        </w:rPr>
        <w:t>2004,</w:t>
      </w:r>
      <w:r w:rsidR="009F27CE" w:rsidRPr="009F27CE">
        <w:t xml:space="preserve"> </w:t>
      </w:r>
      <w:r w:rsidR="009F27CE" w:rsidRPr="009F27CE">
        <w:rPr>
          <w:i/>
        </w:rPr>
        <w:t>104</w:t>
      </w:r>
      <w:r w:rsidR="009F27CE" w:rsidRPr="009F27CE">
        <w:t xml:space="preserve"> (9), 3947-3980.</w:t>
      </w:r>
    </w:p>
    <w:p w14:paraId="248AC1E2" w14:textId="77777777" w:rsidR="009F27CE" w:rsidRPr="009F27CE" w:rsidRDefault="009F27CE" w:rsidP="009F27CE">
      <w:pPr>
        <w:pStyle w:val="EndNoteBibliography"/>
        <w:spacing w:after="0"/>
        <w:pPrChange w:id="349" w:author="Phillip Gingrich" w:date="2022-03-24T13:03:00Z">
          <w:pPr>
            <w:pStyle w:val="TFReferencesSection"/>
          </w:pPr>
        </w:pPrChange>
      </w:pPr>
      <w:r w:rsidRPr="009F27CE">
        <w:t>2.</w:t>
      </w:r>
      <w:r w:rsidRPr="009F27CE">
        <w:tab/>
        <w:t xml:space="preserve">Shaik, S.; </w:t>
      </w:r>
      <w:ins w:id="350" w:author="Phillip Gingrich" w:date="2022-03-24T13:03:00Z">
        <w:r w:rsidRPr="009F27CE">
          <w:t xml:space="preserve"> </w:t>
        </w:r>
      </w:ins>
      <w:r w:rsidRPr="009F27CE">
        <w:t xml:space="preserve">Cohen, S.; </w:t>
      </w:r>
      <w:ins w:id="351" w:author="Phillip Gingrich" w:date="2022-03-24T13:03:00Z">
        <w:r w:rsidRPr="009F27CE">
          <w:t xml:space="preserve"> </w:t>
        </w:r>
      </w:ins>
      <w:r w:rsidRPr="009F27CE">
        <w:t xml:space="preserve">Wang, Y.; </w:t>
      </w:r>
      <w:ins w:id="352" w:author="Phillip Gingrich" w:date="2022-03-24T13:03:00Z">
        <w:r w:rsidRPr="009F27CE">
          <w:t xml:space="preserve"> </w:t>
        </w:r>
      </w:ins>
      <w:r w:rsidRPr="009F27CE">
        <w:t xml:space="preserve">Chen, H.; </w:t>
      </w:r>
      <w:ins w:id="353" w:author="Phillip Gingrich" w:date="2022-03-24T13:03:00Z">
        <w:r w:rsidRPr="009F27CE">
          <w:t xml:space="preserve"> </w:t>
        </w:r>
      </w:ins>
      <w:r w:rsidRPr="009F27CE">
        <w:t xml:space="preserve">Kumar, D.; Thiel, W., P450 Enzymes: Their Structure, Reactivity, and Selectivity—Modeled by QM/MM Calculations. </w:t>
      </w:r>
      <w:r w:rsidRPr="009F27CE">
        <w:rPr>
          <w:i/>
        </w:rPr>
        <w:t xml:space="preserve">Chemical Reviews </w:t>
      </w:r>
      <w:r w:rsidRPr="009F27CE">
        <w:rPr>
          <w:b/>
        </w:rPr>
        <w:t>2010,</w:t>
      </w:r>
      <w:r w:rsidRPr="009F27CE">
        <w:t xml:space="preserve"> </w:t>
      </w:r>
      <w:r w:rsidRPr="009F27CE">
        <w:rPr>
          <w:i/>
        </w:rPr>
        <w:t>110</w:t>
      </w:r>
      <w:r w:rsidRPr="009F27CE">
        <w:t xml:space="preserve"> (2), 949-1017.</w:t>
      </w:r>
    </w:p>
    <w:p w14:paraId="4A6A7494" w14:textId="77777777" w:rsidR="009F27CE" w:rsidRPr="009F27CE" w:rsidRDefault="009F27CE" w:rsidP="009F27CE">
      <w:pPr>
        <w:pStyle w:val="EndNoteBibliography"/>
        <w:spacing w:after="0"/>
        <w:rPr>
          <w:ins w:id="354" w:author="Phillip Gingrich" w:date="2022-03-24T13:03:00Z"/>
        </w:rPr>
      </w:pPr>
      <w:r w:rsidRPr="009F27CE">
        <w:t>3.</w:t>
      </w:r>
      <w:r w:rsidRPr="009F27CE">
        <w:tab/>
      </w:r>
      <w:ins w:id="355" w:author="Phillip Gingrich" w:date="2022-03-24T13:03:00Z">
        <w:r w:rsidRPr="009F27CE">
          <w:t xml:space="preserve">Vaz, A. D.;  McGinnity, D. F.; Coon, M. J., Epoxidation of olefins by cytochrome P450: evidence from site-specific mutagenesis for hydroperoxo-iron as an electrophilic oxidant. </w:t>
        </w:r>
        <w:r w:rsidRPr="009F27CE">
          <w:rPr>
            <w:i/>
          </w:rPr>
          <w:t xml:space="preserve">Proceedings of the National Academy of Sciences </w:t>
        </w:r>
        <w:r w:rsidRPr="009F27CE">
          <w:rPr>
            <w:b/>
          </w:rPr>
          <w:t>1998,</w:t>
        </w:r>
        <w:r w:rsidRPr="009F27CE">
          <w:t xml:space="preserve"> </w:t>
        </w:r>
        <w:r w:rsidRPr="009F27CE">
          <w:rPr>
            <w:i/>
          </w:rPr>
          <w:t>95</w:t>
        </w:r>
        <w:r w:rsidRPr="009F27CE">
          <w:t xml:space="preserve"> (7), 3555-3560.</w:t>
        </w:r>
      </w:ins>
    </w:p>
    <w:p w14:paraId="3B238ADA" w14:textId="77777777" w:rsidR="009F27CE" w:rsidRPr="009F27CE" w:rsidRDefault="009F27CE" w:rsidP="009F27CE">
      <w:pPr>
        <w:pStyle w:val="EndNoteBibliography"/>
        <w:spacing w:after="0"/>
        <w:pPrChange w:id="356" w:author="Phillip Gingrich" w:date="2022-03-24T13:03:00Z">
          <w:pPr>
            <w:pStyle w:val="TFReferencesSection"/>
          </w:pPr>
        </w:pPrChange>
      </w:pPr>
      <w:ins w:id="357" w:author="Phillip Gingrich" w:date="2022-03-24T13:03:00Z">
        <w:r w:rsidRPr="009F27CE">
          <w:t>4.</w:t>
        </w:r>
        <w:r w:rsidRPr="009F27CE">
          <w:tab/>
        </w:r>
      </w:ins>
      <w:r w:rsidRPr="009F27CE">
        <w:t xml:space="preserve">Ehrenberg, L.; Hussain, S., Genetic toxicity of some important epoxides. </w:t>
      </w:r>
      <w:r w:rsidRPr="009F27CE">
        <w:rPr>
          <w:i/>
        </w:rPr>
        <w:t xml:space="preserve">Mutation Research/Reviews in Genetic Toxicology </w:t>
      </w:r>
      <w:r w:rsidRPr="009F27CE">
        <w:rPr>
          <w:b/>
        </w:rPr>
        <w:t>1981,</w:t>
      </w:r>
      <w:r w:rsidRPr="009F27CE">
        <w:t xml:space="preserve"> </w:t>
      </w:r>
      <w:r w:rsidRPr="009F27CE">
        <w:rPr>
          <w:i/>
        </w:rPr>
        <w:t>86</w:t>
      </w:r>
      <w:r w:rsidRPr="009F27CE">
        <w:t xml:space="preserve"> (1), 1-113.</w:t>
      </w:r>
    </w:p>
    <w:p w14:paraId="07818681" w14:textId="00962E00" w:rsidR="009F27CE" w:rsidRPr="009F27CE" w:rsidRDefault="003F3ED2" w:rsidP="009F27CE">
      <w:pPr>
        <w:pStyle w:val="EndNoteBibliography"/>
        <w:spacing w:after="0"/>
        <w:pPrChange w:id="358" w:author="Phillip Gingrich" w:date="2022-03-24T13:03:00Z">
          <w:pPr>
            <w:pStyle w:val="TFReferencesSection"/>
          </w:pPr>
        </w:pPrChange>
      </w:pPr>
      <w:del w:id="359" w:author="Phillip Gingrich" w:date="2022-03-24T13:03:00Z">
        <w:r w:rsidRPr="003F3ED2">
          <w:delText>4</w:delText>
        </w:r>
      </w:del>
      <w:ins w:id="360" w:author="Phillip Gingrich" w:date="2022-03-24T13:03:00Z">
        <w:r w:rsidR="009F27CE" w:rsidRPr="009F27CE">
          <w:t>5</w:t>
        </w:r>
      </w:ins>
      <w:r w:rsidR="009F27CE" w:rsidRPr="009F27CE">
        <w:t>.</w:t>
      </w:r>
      <w:r w:rsidR="009F27CE" w:rsidRPr="009F27CE">
        <w:tab/>
        <w:t xml:space="preserve">Massey, T. E.; </w:t>
      </w:r>
      <w:ins w:id="361" w:author="Phillip Gingrich" w:date="2022-03-24T13:03:00Z">
        <w:r w:rsidR="009F27CE" w:rsidRPr="009F27CE">
          <w:t xml:space="preserve"> </w:t>
        </w:r>
      </w:ins>
      <w:r w:rsidR="009F27CE" w:rsidRPr="009F27CE">
        <w:t>Stewart, R. K.;</w:t>
      </w:r>
      <w:ins w:id="362" w:author="Phillip Gingrich" w:date="2022-03-24T13:03:00Z">
        <w:r w:rsidR="009F27CE" w:rsidRPr="009F27CE">
          <w:t xml:space="preserve"> </w:t>
        </w:r>
      </w:ins>
      <w:r w:rsidR="009F27CE" w:rsidRPr="009F27CE">
        <w:t xml:space="preserve"> Daniels, J. M.; Liu, L., Biochemical and molecular aspects of mammalian susceptibility to aflatoxin B1 carcinogenicity. </w:t>
      </w:r>
      <w:r w:rsidR="009F27CE" w:rsidRPr="009F27CE">
        <w:rPr>
          <w:i/>
        </w:rPr>
        <w:t xml:space="preserve">Proceedings of the Society for Experimental Biology and Medicine </w:t>
      </w:r>
      <w:r w:rsidR="009F27CE" w:rsidRPr="009F27CE">
        <w:rPr>
          <w:b/>
        </w:rPr>
        <w:t>1995,</w:t>
      </w:r>
      <w:r w:rsidR="009F27CE" w:rsidRPr="009F27CE">
        <w:t xml:space="preserve"> </w:t>
      </w:r>
      <w:r w:rsidR="009F27CE" w:rsidRPr="009F27CE">
        <w:rPr>
          <w:i/>
        </w:rPr>
        <w:t>208</w:t>
      </w:r>
      <w:r w:rsidR="009F27CE" w:rsidRPr="009F27CE">
        <w:t xml:space="preserve"> (3), 213-227.</w:t>
      </w:r>
    </w:p>
    <w:p w14:paraId="09F185F4" w14:textId="1C6F698E" w:rsidR="009F27CE" w:rsidRPr="009F27CE" w:rsidRDefault="003F3ED2" w:rsidP="009F27CE">
      <w:pPr>
        <w:pStyle w:val="EndNoteBibliography"/>
        <w:spacing w:after="0"/>
        <w:pPrChange w:id="363" w:author="Phillip Gingrich" w:date="2022-03-24T13:03:00Z">
          <w:pPr>
            <w:pStyle w:val="TFReferencesSection"/>
          </w:pPr>
        </w:pPrChange>
      </w:pPr>
      <w:del w:id="364" w:author="Phillip Gingrich" w:date="2022-03-24T13:03:00Z">
        <w:r w:rsidRPr="003F3ED2">
          <w:delText>5</w:delText>
        </w:r>
      </w:del>
      <w:ins w:id="365" w:author="Phillip Gingrich" w:date="2022-03-24T13:03:00Z">
        <w:r w:rsidR="009F27CE" w:rsidRPr="009F27CE">
          <w:t>6</w:t>
        </w:r>
      </w:ins>
      <w:r w:rsidR="009F27CE" w:rsidRPr="009F27CE">
        <w:t>.</w:t>
      </w:r>
      <w:r w:rsidR="009F27CE" w:rsidRPr="009F27CE">
        <w:tab/>
        <w:t xml:space="preserve">Santos, R.; </w:t>
      </w:r>
      <w:ins w:id="366" w:author="Phillip Gingrich" w:date="2022-03-24T13:03:00Z">
        <w:r w:rsidR="009F27CE" w:rsidRPr="009F27CE">
          <w:t xml:space="preserve"> </w:t>
        </w:r>
      </w:ins>
      <w:r w:rsidR="009F27CE" w:rsidRPr="009F27CE">
        <w:t xml:space="preserve">Hritz, J.; Oostenbrink, C., Role of Water in Molecular Docking Simulations of Cytochrome P450 2D6. </w:t>
      </w:r>
      <w:r w:rsidR="009F27CE" w:rsidRPr="009F27CE">
        <w:rPr>
          <w:i/>
        </w:rPr>
        <w:t xml:space="preserve">Journal of Chemical Information and Modeling </w:t>
      </w:r>
      <w:r w:rsidR="009F27CE" w:rsidRPr="009F27CE">
        <w:rPr>
          <w:b/>
        </w:rPr>
        <w:t>2010,</w:t>
      </w:r>
      <w:r w:rsidR="009F27CE" w:rsidRPr="009F27CE">
        <w:t xml:space="preserve"> </w:t>
      </w:r>
      <w:r w:rsidR="009F27CE" w:rsidRPr="009F27CE">
        <w:rPr>
          <w:i/>
        </w:rPr>
        <w:t>50</w:t>
      </w:r>
      <w:r w:rsidR="009F27CE" w:rsidRPr="009F27CE">
        <w:t xml:space="preserve"> (1), 146-154.</w:t>
      </w:r>
    </w:p>
    <w:p w14:paraId="77908D36" w14:textId="79311EDC" w:rsidR="009F27CE" w:rsidRPr="009F27CE" w:rsidRDefault="003F3ED2" w:rsidP="009F27CE">
      <w:pPr>
        <w:pStyle w:val="EndNoteBibliography"/>
        <w:spacing w:after="0"/>
        <w:pPrChange w:id="367" w:author="Phillip Gingrich" w:date="2022-03-24T13:03:00Z">
          <w:pPr>
            <w:pStyle w:val="TFReferencesSection"/>
          </w:pPr>
        </w:pPrChange>
      </w:pPr>
      <w:del w:id="368" w:author="Phillip Gingrich" w:date="2022-03-24T13:03:00Z">
        <w:r w:rsidRPr="003F3ED2">
          <w:delText>6</w:delText>
        </w:r>
      </w:del>
      <w:ins w:id="369" w:author="Phillip Gingrich" w:date="2022-03-24T13:03:00Z">
        <w:r w:rsidR="009F27CE" w:rsidRPr="009F27CE">
          <w:t>7</w:t>
        </w:r>
      </w:ins>
      <w:r w:rsidR="009F27CE" w:rsidRPr="009F27CE">
        <w:t>.</w:t>
      </w:r>
      <w:r w:rsidR="009F27CE" w:rsidRPr="009F27CE">
        <w:tab/>
        <w:t xml:space="preserve">Chen, Y.-C., Beware of docking! </w:t>
      </w:r>
      <w:r w:rsidR="009F27CE" w:rsidRPr="009F27CE">
        <w:rPr>
          <w:i/>
        </w:rPr>
        <w:t xml:space="preserve">Trends in pharmacological sciences </w:t>
      </w:r>
      <w:r w:rsidR="009F27CE" w:rsidRPr="009F27CE">
        <w:rPr>
          <w:b/>
        </w:rPr>
        <w:t>2015,</w:t>
      </w:r>
      <w:r w:rsidR="009F27CE" w:rsidRPr="009F27CE">
        <w:t xml:space="preserve"> </w:t>
      </w:r>
      <w:r w:rsidR="009F27CE" w:rsidRPr="009F27CE">
        <w:rPr>
          <w:i/>
        </w:rPr>
        <w:t>36</w:t>
      </w:r>
      <w:r w:rsidR="009F27CE" w:rsidRPr="009F27CE">
        <w:t xml:space="preserve"> (2), 78-95.</w:t>
      </w:r>
    </w:p>
    <w:p w14:paraId="5EA67C4F" w14:textId="6C79E50D" w:rsidR="009F27CE" w:rsidRPr="009F27CE" w:rsidRDefault="003F3ED2" w:rsidP="009F27CE">
      <w:pPr>
        <w:pStyle w:val="EndNoteBibliography"/>
        <w:spacing w:after="0"/>
        <w:pPrChange w:id="370" w:author="Phillip Gingrich" w:date="2022-03-24T13:03:00Z">
          <w:pPr>
            <w:pStyle w:val="TFReferencesSection"/>
          </w:pPr>
        </w:pPrChange>
      </w:pPr>
      <w:del w:id="371" w:author="Phillip Gingrich" w:date="2022-03-24T13:03:00Z">
        <w:r w:rsidRPr="003F3ED2">
          <w:delText>7</w:delText>
        </w:r>
      </w:del>
      <w:ins w:id="372" w:author="Phillip Gingrich" w:date="2022-03-24T13:03:00Z">
        <w:r w:rsidR="009F27CE" w:rsidRPr="009F27CE">
          <w:t>8</w:t>
        </w:r>
      </w:ins>
      <w:r w:rsidR="009F27CE" w:rsidRPr="009F27CE">
        <w:t>.</w:t>
      </w:r>
      <w:r w:rsidR="009F27CE" w:rsidRPr="009F27CE">
        <w:tab/>
        <w:t xml:space="preserve">Dubey, K. D.; Shaik, S., Cytochrome P450—The Wonderful Nanomachine Revealed through Dynamic Simulations of the Catalytic Cycle. </w:t>
      </w:r>
      <w:r w:rsidR="009F27CE" w:rsidRPr="009F27CE">
        <w:rPr>
          <w:i/>
        </w:rPr>
        <w:t xml:space="preserve">Accounts of Chemical Research </w:t>
      </w:r>
      <w:r w:rsidR="009F27CE" w:rsidRPr="009F27CE">
        <w:rPr>
          <w:b/>
        </w:rPr>
        <w:t>2019</w:t>
      </w:r>
      <w:r w:rsidR="009F27CE" w:rsidRPr="009F27CE">
        <w:t>.</w:t>
      </w:r>
    </w:p>
    <w:p w14:paraId="7EF1852A" w14:textId="1B552760" w:rsidR="009F27CE" w:rsidRPr="009F27CE" w:rsidRDefault="003F3ED2" w:rsidP="009F27CE">
      <w:pPr>
        <w:pStyle w:val="EndNoteBibliography"/>
        <w:spacing w:after="0"/>
        <w:pPrChange w:id="373" w:author="Phillip Gingrich" w:date="2022-03-24T13:03:00Z">
          <w:pPr>
            <w:pStyle w:val="TFReferencesSection"/>
          </w:pPr>
        </w:pPrChange>
      </w:pPr>
      <w:del w:id="374" w:author="Phillip Gingrich" w:date="2022-03-24T13:03:00Z">
        <w:r w:rsidRPr="003F3ED2">
          <w:delText>8</w:delText>
        </w:r>
      </w:del>
      <w:ins w:id="375" w:author="Phillip Gingrich" w:date="2022-03-24T13:03:00Z">
        <w:r w:rsidR="009F27CE" w:rsidRPr="009F27CE">
          <w:t>9</w:t>
        </w:r>
      </w:ins>
      <w:r w:rsidR="009F27CE" w:rsidRPr="009F27CE">
        <w:t>.</w:t>
      </w:r>
      <w:r w:rsidR="009F27CE" w:rsidRPr="009F27CE">
        <w:tab/>
        <w:t xml:space="preserve">Hirao, H.; </w:t>
      </w:r>
      <w:ins w:id="376" w:author="Phillip Gingrich" w:date="2022-03-24T13:03:00Z">
        <w:r w:rsidR="009F27CE" w:rsidRPr="009F27CE">
          <w:t xml:space="preserve"> </w:t>
        </w:r>
      </w:ins>
      <w:r w:rsidR="009F27CE" w:rsidRPr="009F27CE">
        <w:t xml:space="preserve">Kumar, D.; </w:t>
      </w:r>
      <w:ins w:id="377" w:author="Phillip Gingrich" w:date="2022-03-24T13:03:00Z">
        <w:r w:rsidR="009F27CE" w:rsidRPr="009F27CE">
          <w:t xml:space="preserve"> </w:t>
        </w:r>
      </w:ins>
      <w:r w:rsidR="009F27CE" w:rsidRPr="009F27CE">
        <w:t xml:space="preserve">Thiel, W.; Shaik, S., Two states and two more in the mechanisms of hydroxylation and epoxidation by cytochrome P450. </w:t>
      </w:r>
      <w:r w:rsidR="009F27CE" w:rsidRPr="009F27CE">
        <w:rPr>
          <w:i/>
        </w:rPr>
        <w:t xml:space="preserve">Journal of the American Chemical Society </w:t>
      </w:r>
      <w:r w:rsidR="009F27CE" w:rsidRPr="009F27CE">
        <w:rPr>
          <w:b/>
        </w:rPr>
        <w:t>2005,</w:t>
      </w:r>
      <w:r w:rsidR="009F27CE" w:rsidRPr="009F27CE">
        <w:t xml:space="preserve"> </w:t>
      </w:r>
      <w:r w:rsidR="009F27CE" w:rsidRPr="009F27CE">
        <w:rPr>
          <w:i/>
        </w:rPr>
        <w:t>127</w:t>
      </w:r>
      <w:r w:rsidR="009F27CE" w:rsidRPr="009F27CE">
        <w:t xml:space="preserve"> (37), 13007-13018.</w:t>
      </w:r>
    </w:p>
    <w:p w14:paraId="106AE429" w14:textId="2CD446E6" w:rsidR="009F27CE" w:rsidRPr="009F27CE" w:rsidRDefault="003F3ED2" w:rsidP="009F27CE">
      <w:pPr>
        <w:pStyle w:val="EndNoteBibliography"/>
        <w:spacing w:after="0"/>
        <w:pPrChange w:id="378" w:author="Phillip Gingrich" w:date="2022-03-24T13:03:00Z">
          <w:pPr>
            <w:pStyle w:val="TFReferencesSection"/>
          </w:pPr>
        </w:pPrChange>
      </w:pPr>
      <w:del w:id="379" w:author="Phillip Gingrich" w:date="2022-03-24T13:03:00Z">
        <w:r w:rsidRPr="003F3ED2">
          <w:delText>9</w:delText>
        </w:r>
      </w:del>
      <w:ins w:id="380" w:author="Phillip Gingrich" w:date="2022-03-24T13:03:00Z">
        <w:r w:rsidR="009F27CE" w:rsidRPr="009F27CE">
          <w:t>10</w:t>
        </w:r>
      </w:ins>
      <w:r w:rsidR="009F27CE" w:rsidRPr="009F27CE">
        <w:t>.</w:t>
      </w:r>
      <w:r w:rsidR="009F27CE" w:rsidRPr="009F27CE">
        <w:tab/>
        <w:t xml:space="preserve">Shaik, S.; </w:t>
      </w:r>
      <w:ins w:id="381" w:author="Phillip Gingrich" w:date="2022-03-24T13:03:00Z">
        <w:r w:rsidR="009F27CE" w:rsidRPr="009F27CE">
          <w:t xml:space="preserve"> </w:t>
        </w:r>
      </w:ins>
      <w:r w:rsidR="009F27CE" w:rsidRPr="009F27CE">
        <w:t xml:space="preserve">Hirao, H.; Kumar, D., Reactivity of High-Valent Iron–Oxo Species in Enzymes and Synthetic Reagents: A Tale of Many States. </w:t>
      </w:r>
      <w:r w:rsidR="009F27CE" w:rsidRPr="009F27CE">
        <w:rPr>
          <w:i/>
        </w:rPr>
        <w:t xml:space="preserve">Accounts of Chemical Research </w:t>
      </w:r>
      <w:r w:rsidR="009F27CE" w:rsidRPr="009F27CE">
        <w:rPr>
          <w:b/>
        </w:rPr>
        <w:t>2007,</w:t>
      </w:r>
      <w:r w:rsidR="009F27CE" w:rsidRPr="009F27CE">
        <w:t xml:space="preserve"> </w:t>
      </w:r>
      <w:r w:rsidR="009F27CE" w:rsidRPr="009F27CE">
        <w:rPr>
          <w:i/>
        </w:rPr>
        <w:t>40</w:t>
      </w:r>
      <w:r w:rsidR="009F27CE" w:rsidRPr="009F27CE">
        <w:t xml:space="preserve"> (7), 532-542.</w:t>
      </w:r>
    </w:p>
    <w:p w14:paraId="0D3FD4FD" w14:textId="66B0A1CC" w:rsidR="009F27CE" w:rsidRPr="009F27CE" w:rsidRDefault="003F3ED2" w:rsidP="009F27CE">
      <w:pPr>
        <w:pStyle w:val="EndNoteBibliography"/>
        <w:spacing w:after="0"/>
        <w:pPrChange w:id="382" w:author="Phillip Gingrich" w:date="2022-03-24T13:03:00Z">
          <w:pPr>
            <w:pStyle w:val="TFReferencesSection"/>
          </w:pPr>
        </w:pPrChange>
      </w:pPr>
      <w:del w:id="383" w:author="Phillip Gingrich" w:date="2022-03-24T13:03:00Z">
        <w:r w:rsidRPr="003F3ED2">
          <w:delText>10</w:delText>
        </w:r>
      </w:del>
      <w:ins w:id="384" w:author="Phillip Gingrich" w:date="2022-03-24T13:03:00Z">
        <w:r w:rsidR="009F27CE" w:rsidRPr="009F27CE">
          <w:t>11</w:t>
        </w:r>
      </w:ins>
      <w:r w:rsidR="009F27CE" w:rsidRPr="009F27CE">
        <w:t>.</w:t>
      </w:r>
      <w:r w:rsidR="009F27CE" w:rsidRPr="009F27CE">
        <w:tab/>
        <w:t>Shaik, S.;</w:t>
      </w:r>
      <w:ins w:id="385" w:author="Phillip Gingrich" w:date="2022-03-24T13:03:00Z">
        <w:r w:rsidR="009F27CE" w:rsidRPr="009F27CE">
          <w:t xml:space="preserve"> </w:t>
        </w:r>
      </w:ins>
      <w:r w:rsidR="009F27CE" w:rsidRPr="009F27CE">
        <w:t xml:space="preserve"> Hirao, H.; Kumar, D., Reactivity patterns of cytochrome P450 enzymes: multifunctionality of the active species, and the two states–two oxidants conundrum. </w:t>
      </w:r>
      <w:r w:rsidR="009F27CE" w:rsidRPr="009F27CE">
        <w:rPr>
          <w:i/>
        </w:rPr>
        <w:t xml:space="preserve">Natural Product Reports </w:t>
      </w:r>
      <w:r w:rsidR="009F27CE" w:rsidRPr="009F27CE">
        <w:rPr>
          <w:b/>
        </w:rPr>
        <w:t>2007,</w:t>
      </w:r>
      <w:r w:rsidR="009F27CE" w:rsidRPr="009F27CE">
        <w:t xml:space="preserve"> </w:t>
      </w:r>
      <w:r w:rsidR="009F27CE" w:rsidRPr="009F27CE">
        <w:rPr>
          <w:i/>
        </w:rPr>
        <w:t>24</w:t>
      </w:r>
      <w:r w:rsidR="009F27CE" w:rsidRPr="009F27CE">
        <w:t xml:space="preserve"> (3), 533-552.</w:t>
      </w:r>
    </w:p>
    <w:p w14:paraId="34093225" w14:textId="213BEA73" w:rsidR="009F27CE" w:rsidRPr="009F27CE" w:rsidRDefault="003F3ED2" w:rsidP="009F27CE">
      <w:pPr>
        <w:pStyle w:val="EndNoteBibliography"/>
        <w:spacing w:after="0"/>
        <w:pPrChange w:id="386" w:author="Phillip Gingrich" w:date="2022-03-24T13:03:00Z">
          <w:pPr>
            <w:pStyle w:val="TFReferencesSection"/>
          </w:pPr>
        </w:pPrChange>
      </w:pPr>
      <w:del w:id="387" w:author="Phillip Gingrich" w:date="2022-03-24T13:03:00Z">
        <w:r w:rsidRPr="003F3ED2">
          <w:delText>11</w:delText>
        </w:r>
      </w:del>
      <w:ins w:id="388" w:author="Phillip Gingrich" w:date="2022-03-24T13:03:00Z">
        <w:r w:rsidR="009F27CE" w:rsidRPr="009F27CE">
          <w:t>12</w:t>
        </w:r>
      </w:ins>
      <w:r w:rsidR="009F27CE" w:rsidRPr="009F27CE">
        <w:t>.</w:t>
      </w:r>
      <w:r w:rsidR="009F27CE" w:rsidRPr="009F27CE">
        <w:tab/>
        <w:t xml:space="preserve">Zhang, J.; </w:t>
      </w:r>
      <w:ins w:id="389" w:author="Phillip Gingrich" w:date="2022-03-24T13:03:00Z">
        <w:r w:rsidR="009F27CE" w:rsidRPr="009F27CE">
          <w:t xml:space="preserve"> </w:t>
        </w:r>
      </w:ins>
      <w:r w:rsidR="009F27CE" w:rsidRPr="009F27CE">
        <w:t xml:space="preserve">Ji, L.; Liu, W., In silico prediction of cytochrome P450-mediated biotransformations of xenobiotics: a case study of epoxidation. </w:t>
      </w:r>
      <w:r w:rsidR="009F27CE" w:rsidRPr="009F27CE">
        <w:rPr>
          <w:i/>
        </w:rPr>
        <w:t xml:space="preserve">Chemical research in toxicology </w:t>
      </w:r>
      <w:r w:rsidR="009F27CE" w:rsidRPr="009F27CE">
        <w:rPr>
          <w:b/>
        </w:rPr>
        <w:t>2015,</w:t>
      </w:r>
      <w:r w:rsidR="009F27CE" w:rsidRPr="009F27CE">
        <w:t xml:space="preserve"> </w:t>
      </w:r>
      <w:r w:rsidR="009F27CE" w:rsidRPr="009F27CE">
        <w:rPr>
          <w:i/>
        </w:rPr>
        <w:t>28</w:t>
      </w:r>
      <w:r w:rsidR="009F27CE" w:rsidRPr="009F27CE">
        <w:t xml:space="preserve"> (8), 1522-1531.</w:t>
      </w:r>
    </w:p>
    <w:p w14:paraId="4779334A" w14:textId="129E015E" w:rsidR="009F27CE" w:rsidRPr="009F27CE" w:rsidRDefault="003F3ED2" w:rsidP="009F27CE">
      <w:pPr>
        <w:pStyle w:val="EndNoteBibliography"/>
        <w:spacing w:after="0"/>
        <w:pPrChange w:id="390" w:author="Phillip Gingrich" w:date="2022-03-24T13:03:00Z">
          <w:pPr>
            <w:pStyle w:val="TFReferencesSection"/>
          </w:pPr>
        </w:pPrChange>
      </w:pPr>
      <w:del w:id="391" w:author="Phillip Gingrich" w:date="2022-03-24T13:03:00Z">
        <w:r w:rsidRPr="003F3ED2">
          <w:delText>12</w:delText>
        </w:r>
      </w:del>
      <w:ins w:id="392" w:author="Phillip Gingrich" w:date="2022-03-24T13:03:00Z">
        <w:r w:rsidR="009F27CE" w:rsidRPr="009F27CE">
          <w:t>13</w:t>
        </w:r>
      </w:ins>
      <w:r w:rsidR="009F27CE" w:rsidRPr="009F27CE">
        <w:t>.</w:t>
      </w:r>
      <w:r w:rsidR="009F27CE" w:rsidRPr="009F27CE">
        <w:tab/>
        <w:t>Bauer, C. A.;</w:t>
      </w:r>
      <w:ins w:id="393" w:author="Phillip Gingrich" w:date="2022-03-24T13:03:00Z">
        <w:r w:rsidR="009F27CE" w:rsidRPr="009F27CE">
          <w:t xml:space="preserve"> </w:t>
        </w:r>
      </w:ins>
      <w:r w:rsidR="009F27CE" w:rsidRPr="009F27CE">
        <w:t xml:space="preserve"> Hansen, A.; Grimme, S., The Fractional Occupation Number Weighted Density as a Versatile Analysis Tool for Molecules with a Complicated Electronic Structure. </w:t>
      </w:r>
      <w:r w:rsidR="009F27CE" w:rsidRPr="009F27CE">
        <w:rPr>
          <w:i/>
        </w:rPr>
        <w:t xml:space="preserve">Chemistry – A European Journal </w:t>
      </w:r>
      <w:r w:rsidR="009F27CE" w:rsidRPr="009F27CE">
        <w:rPr>
          <w:b/>
        </w:rPr>
        <w:t>2017,</w:t>
      </w:r>
      <w:r w:rsidR="009F27CE" w:rsidRPr="009F27CE">
        <w:t xml:space="preserve"> </w:t>
      </w:r>
      <w:r w:rsidR="009F27CE" w:rsidRPr="009F27CE">
        <w:rPr>
          <w:i/>
        </w:rPr>
        <w:t>23</w:t>
      </w:r>
      <w:r w:rsidR="009F27CE" w:rsidRPr="009F27CE">
        <w:t xml:space="preserve"> (25), 6150-6164.</w:t>
      </w:r>
    </w:p>
    <w:p w14:paraId="11EE8F89" w14:textId="52A7207B" w:rsidR="009F27CE" w:rsidRPr="009F27CE" w:rsidRDefault="003F3ED2" w:rsidP="009F27CE">
      <w:pPr>
        <w:pStyle w:val="EndNoteBibliography"/>
        <w:spacing w:after="0"/>
        <w:pPrChange w:id="394" w:author="Phillip Gingrich" w:date="2022-03-24T13:03:00Z">
          <w:pPr>
            <w:pStyle w:val="TFReferencesSection"/>
          </w:pPr>
        </w:pPrChange>
      </w:pPr>
      <w:del w:id="395" w:author="Phillip Gingrich" w:date="2022-03-24T13:03:00Z">
        <w:r w:rsidRPr="003F3ED2">
          <w:delText>13</w:delText>
        </w:r>
      </w:del>
      <w:ins w:id="396" w:author="Phillip Gingrich" w:date="2022-03-24T13:03:00Z">
        <w:r w:rsidR="009F27CE" w:rsidRPr="009F27CE">
          <w:t>14</w:t>
        </w:r>
      </w:ins>
      <w:r w:rsidR="009F27CE" w:rsidRPr="009F27CE">
        <w:t>.</w:t>
      </w:r>
      <w:r w:rsidR="009F27CE" w:rsidRPr="009F27CE">
        <w:tab/>
        <w:t xml:space="preserve">Pino-Rios, R.; </w:t>
      </w:r>
      <w:ins w:id="397" w:author="Phillip Gingrich" w:date="2022-03-24T13:03:00Z">
        <w:r w:rsidR="009F27CE" w:rsidRPr="009F27CE">
          <w:t xml:space="preserve"> </w:t>
        </w:r>
      </w:ins>
      <w:r w:rsidR="009F27CE" w:rsidRPr="009F27CE">
        <w:t xml:space="preserve">Yañez, O.; </w:t>
      </w:r>
      <w:ins w:id="398" w:author="Phillip Gingrich" w:date="2022-03-24T13:03:00Z">
        <w:r w:rsidR="009F27CE" w:rsidRPr="009F27CE">
          <w:t xml:space="preserve"> </w:t>
        </w:r>
      </w:ins>
      <w:r w:rsidR="009F27CE" w:rsidRPr="009F27CE">
        <w:t xml:space="preserve">Inostroza, D.; </w:t>
      </w:r>
      <w:ins w:id="399" w:author="Phillip Gingrich" w:date="2022-03-24T13:03:00Z">
        <w:r w:rsidR="009F27CE" w:rsidRPr="009F27CE">
          <w:t xml:space="preserve"> </w:t>
        </w:r>
      </w:ins>
      <w:r w:rsidR="009F27CE" w:rsidRPr="009F27CE">
        <w:t xml:space="preserve">Ruiz, L.; </w:t>
      </w:r>
      <w:ins w:id="400" w:author="Phillip Gingrich" w:date="2022-03-24T13:03:00Z">
        <w:r w:rsidR="009F27CE" w:rsidRPr="009F27CE">
          <w:t xml:space="preserve"> </w:t>
        </w:r>
      </w:ins>
      <w:r w:rsidR="009F27CE" w:rsidRPr="009F27CE">
        <w:t xml:space="preserve">Cardenas, C.; </w:t>
      </w:r>
      <w:ins w:id="401" w:author="Phillip Gingrich" w:date="2022-03-24T13:03:00Z">
        <w:r w:rsidR="009F27CE" w:rsidRPr="009F27CE">
          <w:t xml:space="preserve"> </w:t>
        </w:r>
      </w:ins>
      <w:r w:rsidR="009F27CE" w:rsidRPr="009F27CE">
        <w:t xml:space="preserve">Fuentealba, P.; Tiznado, W., Proposal of a simple and effective local reactivity descriptor through a topological analysis of an orbital-weighted fukui function. </w:t>
      </w:r>
      <w:r w:rsidR="009F27CE" w:rsidRPr="009F27CE">
        <w:rPr>
          <w:i/>
        </w:rPr>
        <w:t xml:space="preserve">Journal of Computational Chemistry </w:t>
      </w:r>
      <w:r w:rsidR="009F27CE" w:rsidRPr="009F27CE">
        <w:rPr>
          <w:b/>
        </w:rPr>
        <w:t>2017,</w:t>
      </w:r>
      <w:r w:rsidR="009F27CE" w:rsidRPr="009F27CE">
        <w:t xml:space="preserve"> </w:t>
      </w:r>
      <w:r w:rsidR="009F27CE" w:rsidRPr="009F27CE">
        <w:rPr>
          <w:i/>
        </w:rPr>
        <w:t>38</w:t>
      </w:r>
      <w:r w:rsidR="009F27CE" w:rsidRPr="009F27CE">
        <w:t xml:space="preserve"> (8), 481-488.</w:t>
      </w:r>
    </w:p>
    <w:p w14:paraId="2B927C08" w14:textId="7095E466" w:rsidR="009F27CE" w:rsidRPr="009F27CE" w:rsidRDefault="003F3ED2" w:rsidP="009F27CE">
      <w:pPr>
        <w:pStyle w:val="EndNoteBibliography"/>
        <w:spacing w:after="0"/>
        <w:pPrChange w:id="402" w:author="Phillip Gingrich" w:date="2022-03-24T13:03:00Z">
          <w:pPr>
            <w:pStyle w:val="TFReferencesSection"/>
          </w:pPr>
        </w:pPrChange>
      </w:pPr>
      <w:del w:id="403" w:author="Phillip Gingrich" w:date="2022-03-24T13:03:00Z">
        <w:r w:rsidRPr="003F3ED2">
          <w:delText>14</w:delText>
        </w:r>
      </w:del>
      <w:ins w:id="404" w:author="Phillip Gingrich" w:date="2022-03-24T13:03:00Z">
        <w:r w:rsidR="009F27CE" w:rsidRPr="009F27CE">
          <w:t>15</w:t>
        </w:r>
      </w:ins>
      <w:r w:rsidR="009F27CE" w:rsidRPr="009F27CE">
        <w:t>.</w:t>
      </w:r>
      <w:r w:rsidR="009F27CE" w:rsidRPr="009F27CE">
        <w:tab/>
        <w:t xml:space="preserve">Wilkinson, M. D.; </w:t>
      </w:r>
      <w:ins w:id="405" w:author="Phillip Gingrich" w:date="2022-03-24T13:03:00Z">
        <w:r w:rsidR="009F27CE" w:rsidRPr="009F27CE">
          <w:t xml:space="preserve"> </w:t>
        </w:r>
      </w:ins>
      <w:r w:rsidR="009F27CE" w:rsidRPr="009F27CE">
        <w:t xml:space="preserve">Dumontier, M.; </w:t>
      </w:r>
      <w:ins w:id="406" w:author="Phillip Gingrich" w:date="2022-03-24T13:03:00Z">
        <w:r w:rsidR="009F27CE" w:rsidRPr="009F27CE">
          <w:t xml:space="preserve"> </w:t>
        </w:r>
      </w:ins>
      <w:r w:rsidR="009F27CE" w:rsidRPr="009F27CE">
        <w:t xml:space="preserve">Aalbersberg, I. J.; </w:t>
      </w:r>
      <w:ins w:id="407" w:author="Phillip Gingrich" w:date="2022-03-24T13:03:00Z">
        <w:r w:rsidR="009F27CE" w:rsidRPr="009F27CE">
          <w:t xml:space="preserve"> </w:t>
        </w:r>
      </w:ins>
      <w:r w:rsidR="009F27CE" w:rsidRPr="009F27CE">
        <w:t xml:space="preserve">Appleton, G.; </w:t>
      </w:r>
      <w:ins w:id="408" w:author="Phillip Gingrich" w:date="2022-03-24T13:03:00Z">
        <w:r w:rsidR="009F27CE" w:rsidRPr="009F27CE">
          <w:t xml:space="preserve"> </w:t>
        </w:r>
      </w:ins>
      <w:r w:rsidR="009F27CE" w:rsidRPr="009F27CE">
        <w:t xml:space="preserve">Axton, M.; </w:t>
      </w:r>
      <w:ins w:id="409" w:author="Phillip Gingrich" w:date="2022-03-24T13:03:00Z">
        <w:r w:rsidR="009F27CE" w:rsidRPr="009F27CE">
          <w:t xml:space="preserve"> </w:t>
        </w:r>
      </w:ins>
      <w:r w:rsidR="009F27CE" w:rsidRPr="009F27CE">
        <w:t xml:space="preserve">Baak, A.; </w:t>
      </w:r>
      <w:ins w:id="410" w:author="Phillip Gingrich" w:date="2022-03-24T13:03:00Z">
        <w:r w:rsidR="009F27CE" w:rsidRPr="009F27CE">
          <w:t xml:space="preserve"> </w:t>
        </w:r>
      </w:ins>
      <w:r w:rsidR="009F27CE" w:rsidRPr="009F27CE">
        <w:t xml:space="preserve">Blomberg, N.; </w:t>
      </w:r>
      <w:ins w:id="411" w:author="Phillip Gingrich" w:date="2022-03-24T13:03:00Z">
        <w:r w:rsidR="009F27CE" w:rsidRPr="009F27CE">
          <w:t xml:space="preserve"> </w:t>
        </w:r>
      </w:ins>
      <w:r w:rsidR="009F27CE" w:rsidRPr="009F27CE">
        <w:t>Boiten, J.-W.;</w:t>
      </w:r>
      <w:ins w:id="412" w:author="Phillip Gingrich" w:date="2022-03-24T13:03:00Z">
        <w:r w:rsidR="009F27CE" w:rsidRPr="009F27CE">
          <w:t xml:space="preserve"> </w:t>
        </w:r>
      </w:ins>
      <w:r w:rsidR="009F27CE" w:rsidRPr="009F27CE">
        <w:t xml:space="preserve"> da Silva Santos, L. B.; Bourne, P. E., The FAIR Guiding Principles for scientific data management and stewardship. </w:t>
      </w:r>
      <w:r w:rsidR="009F27CE" w:rsidRPr="009F27CE">
        <w:rPr>
          <w:i/>
        </w:rPr>
        <w:t xml:space="preserve">Scientific data </w:t>
      </w:r>
      <w:r w:rsidR="009F27CE" w:rsidRPr="009F27CE">
        <w:rPr>
          <w:b/>
        </w:rPr>
        <w:t>2016,</w:t>
      </w:r>
      <w:r w:rsidR="009F27CE" w:rsidRPr="009F27CE">
        <w:t xml:space="preserve"> </w:t>
      </w:r>
      <w:r w:rsidR="009F27CE" w:rsidRPr="009F27CE">
        <w:rPr>
          <w:i/>
        </w:rPr>
        <w:t>3</w:t>
      </w:r>
      <w:r w:rsidR="009F27CE" w:rsidRPr="009F27CE">
        <w:t xml:space="preserve"> (1), 1-9.</w:t>
      </w:r>
    </w:p>
    <w:p w14:paraId="4BB7F11F" w14:textId="41681577" w:rsidR="009F27CE" w:rsidRPr="009F27CE" w:rsidRDefault="003F3ED2" w:rsidP="009F27CE">
      <w:pPr>
        <w:pStyle w:val="EndNoteBibliography"/>
        <w:spacing w:after="0"/>
        <w:pPrChange w:id="413" w:author="Phillip Gingrich" w:date="2022-03-24T13:03:00Z">
          <w:pPr>
            <w:pStyle w:val="TFReferencesSection"/>
          </w:pPr>
        </w:pPrChange>
      </w:pPr>
      <w:del w:id="414" w:author="Phillip Gingrich" w:date="2022-03-24T13:03:00Z">
        <w:r w:rsidRPr="003F3ED2">
          <w:delText>15</w:delText>
        </w:r>
      </w:del>
      <w:ins w:id="415" w:author="Phillip Gingrich" w:date="2022-03-24T13:03:00Z">
        <w:r w:rsidR="009F27CE" w:rsidRPr="009F27CE">
          <w:t>16</w:t>
        </w:r>
      </w:ins>
      <w:r w:rsidR="009F27CE" w:rsidRPr="009F27CE">
        <w:t>.</w:t>
      </w:r>
      <w:r w:rsidR="009F27CE" w:rsidRPr="009F27CE">
        <w:tab/>
        <w:t xml:space="preserve">Kells, P. M.; </w:t>
      </w:r>
      <w:ins w:id="416" w:author="Phillip Gingrich" w:date="2022-03-24T13:03:00Z">
        <w:r w:rsidR="009F27CE" w:rsidRPr="009F27CE">
          <w:t xml:space="preserve"> </w:t>
        </w:r>
      </w:ins>
      <w:r w:rsidR="009F27CE" w:rsidRPr="009F27CE">
        <w:t xml:space="preserve">Ouellet, H.; </w:t>
      </w:r>
      <w:ins w:id="417" w:author="Phillip Gingrich" w:date="2022-03-24T13:03:00Z">
        <w:r w:rsidR="009F27CE" w:rsidRPr="009F27CE">
          <w:t xml:space="preserve"> </w:t>
        </w:r>
      </w:ins>
      <w:r w:rsidR="009F27CE" w:rsidRPr="009F27CE">
        <w:t>Santos-Aberturas, J.;</w:t>
      </w:r>
      <w:ins w:id="418" w:author="Phillip Gingrich" w:date="2022-03-24T13:03:00Z">
        <w:r w:rsidR="009F27CE" w:rsidRPr="009F27CE">
          <w:t xml:space="preserve"> </w:t>
        </w:r>
      </w:ins>
      <w:r w:rsidR="009F27CE" w:rsidRPr="009F27CE">
        <w:t xml:space="preserve"> Aparicio, J. F.; Podust, L. M., Structure of cytochrome P450 PimD suggests epoxidation of the polyene macrolide pimaricin occurs via a hydroperoxoferric intermediate. </w:t>
      </w:r>
      <w:r w:rsidR="009F27CE" w:rsidRPr="009F27CE">
        <w:rPr>
          <w:i/>
        </w:rPr>
        <w:t xml:space="preserve">Chem Biol </w:t>
      </w:r>
      <w:r w:rsidR="009F27CE" w:rsidRPr="009F27CE">
        <w:rPr>
          <w:b/>
        </w:rPr>
        <w:t>2010,</w:t>
      </w:r>
      <w:r w:rsidR="009F27CE" w:rsidRPr="009F27CE">
        <w:t xml:space="preserve"> </w:t>
      </w:r>
      <w:r w:rsidR="009F27CE" w:rsidRPr="009F27CE">
        <w:rPr>
          <w:i/>
        </w:rPr>
        <w:t>17</w:t>
      </w:r>
      <w:r w:rsidR="009F27CE" w:rsidRPr="009F27CE">
        <w:t xml:space="preserve"> (8), 841-851.</w:t>
      </w:r>
    </w:p>
    <w:p w14:paraId="1ABB7ACE" w14:textId="510C4C2C" w:rsidR="009F27CE" w:rsidRPr="009F27CE" w:rsidRDefault="003F3ED2" w:rsidP="009F27CE">
      <w:pPr>
        <w:pStyle w:val="EndNoteBibliography"/>
        <w:spacing w:after="0"/>
        <w:pPrChange w:id="419" w:author="Phillip Gingrich" w:date="2022-03-24T13:03:00Z">
          <w:pPr>
            <w:pStyle w:val="TFReferencesSection"/>
          </w:pPr>
        </w:pPrChange>
      </w:pPr>
      <w:del w:id="420" w:author="Phillip Gingrich" w:date="2022-03-24T13:03:00Z">
        <w:r w:rsidRPr="003F3ED2">
          <w:delText>16</w:delText>
        </w:r>
      </w:del>
      <w:ins w:id="421" w:author="Phillip Gingrich" w:date="2022-03-24T13:03:00Z">
        <w:r w:rsidR="009F27CE" w:rsidRPr="009F27CE">
          <w:t>17</w:t>
        </w:r>
      </w:ins>
      <w:r w:rsidR="009F27CE" w:rsidRPr="009F27CE">
        <w:t>.</w:t>
      </w:r>
      <w:r w:rsidR="009F27CE" w:rsidRPr="009F27CE">
        <w:tab/>
        <w:t xml:space="preserve">Hanwell, M. D.; </w:t>
      </w:r>
      <w:ins w:id="422" w:author="Phillip Gingrich" w:date="2022-03-24T13:03:00Z">
        <w:r w:rsidR="009F27CE" w:rsidRPr="009F27CE">
          <w:t xml:space="preserve"> </w:t>
        </w:r>
      </w:ins>
      <w:r w:rsidR="009F27CE" w:rsidRPr="009F27CE">
        <w:t xml:space="preserve">Curtis, D. E.; </w:t>
      </w:r>
      <w:ins w:id="423" w:author="Phillip Gingrich" w:date="2022-03-24T13:03:00Z">
        <w:r w:rsidR="009F27CE" w:rsidRPr="009F27CE">
          <w:t xml:space="preserve"> </w:t>
        </w:r>
      </w:ins>
      <w:r w:rsidR="009F27CE" w:rsidRPr="009F27CE">
        <w:t xml:space="preserve">Lonie, D. C.; </w:t>
      </w:r>
      <w:ins w:id="424" w:author="Phillip Gingrich" w:date="2022-03-24T13:03:00Z">
        <w:r w:rsidR="009F27CE" w:rsidRPr="009F27CE">
          <w:t xml:space="preserve"> </w:t>
        </w:r>
      </w:ins>
      <w:r w:rsidR="009F27CE" w:rsidRPr="009F27CE">
        <w:t>Vandermeersch, T.;</w:t>
      </w:r>
      <w:ins w:id="425" w:author="Phillip Gingrich" w:date="2022-03-24T13:03:00Z">
        <w:r w:rsidR="009F27CE" w:rsidRPr="009F27CE">
          <w:t xml:space="preserve"> </w:t>
        </w:r>
      </w:ins>
      <w:r w:rsidR="009F27CE" w:rsidRPr="009F27CE">
        <w:t xml:space="preserve"> Zurek, E.; Hutchison, G. R., Avogadro: an advanced semantic chemical editor, visualization, and analysis platform. </w:t>
      </w:r>
      <w:r w:rsidR="009F27CE" w:rsidRPr="009F27CE">
        <w:rPr>
          <w:i/>
        </w:rPr>
        <w:t xml:space="preserve">Journal of cheminformatics </w:t>
      </w:r>
      <w:r w:rsidR="009F27CE" w:rsidRPr="009F27CE">
        <w:rPr>
          <w:b/>
        </w:rPr>
        <w:t>2012,</w:t>
      </w:r>
      <w:r w:rsidR="009F27CE" w:rsidRPr="009F27CE">
        <w:t xml:space="preserve"> </w:t>
      </w:r>
      <w:r w:rsidR="009F27CE" w:rsidRPr="009F27CE">
        <w:rPr>
          <w:i/>
        </w:rPr>
        <w:t>4</w:t>
      </w:r>
      <w:r w:rsidR="009F27CE" w:rsidRPr="009F27CE">
        <w:t xml:space="preserve"> (1), 17.</w:t>
      </w:r>
    </w:p>
    <w:p w14:paraId="7E64CF4B" w14:textId="5FD31AEF" w:rsidR="009F27CE" w:rsidRPr="009F27CE" w:rsidRDefault="003F3ED2" w:rsidP="009F27CE">
      <w:pPr>
        <w:pStyle w:val="EndNoteBibliography"/>
        <w:spacing w:after="0"/>
        <w:pPrChange w:id="426" w:author="Phillip Gingrich" w:date="2022-03-24T13:03:00Z">
          <w:pPr>
            <w:pStyle w:val="TFReferencesSection"/>
          </w:pPr>
        </w:pPrChange>
      </w:pPr>
      <w:del w:id="427" w:author="Phillip Gingrich" w:date="2022-03-24T13:03:00Z">
        <w:r w:rsidRPr="003F3ED2">
          <w:delText>17</w:delText>
        </w:r>
      </w:del>
      <w:ins w:id="428" w:author="Phillip Gingrich" w:date="2022-03-24T13:03:00Z">
        <w:r w:rsidR="009F27CE" w:rsidRPr="009F27CE">
          <w:t>18</w:t>
        </w:r>
      </w:ins>
      <w:r w:rsidR="009F27CE" w:rsidRPr="009F27CE">
        <w:t>.</w:t>
      </w:r>
      <w:r w:rsidR="009F27CE" w:rsidRPr="009F27CE">
        <w:tab/>
        <w:t xml:space="preserve">Halgren, T. A., Merck molecular force field. III. Molecular geometries and vibrational frequencies for MMFF94. </w:t>
      </w:r>
      <w:r w:rsidR="009F27CE" w:rsidRPr="009F27CE">
        <w:rPr>
          <w:i/>
        </w:rPr>
        <w:t xml:space="preserve">Journal of computational chemistry </w:t>
      </w:r>
      <w:r w:rsidR="009F27CE" w:rsidRPr="009F27CE">
        <w:rPr>
          <w:b/>
        </w:rPr>
        <w:t>1996,</w:t>
      </w:r>
      <w:r w:rsidR="009F27CE" w:rsidRPr="009F27CE">
        <w:t xml:space="preserve"> </w:t>
      </w:r>
      <w:r w:rsidR="009F27CE" w:rsidRPr="009F27CE">
        <w:rPr>
          <w:i/>
        </w:rPr>
        <w:t>17</w:t>
      </w:r>
      <w:r w:rsidR="009F27CE" w:rsidRPr="009F27CE">
        <w:t xml:space="preserve"> (5‐6), 553-586.</w:t>
      </w:r>
    </w:p>
    <w:p w14:paraId="6A27EEE5" w14:textId="40BD32B1" w:rsidR="009F27CE" w:rsidRPr="009F27CE" w:rsidRDefault="003F3ED2" w:rsidP="009F27CE">
      <w:pPr>
        <w:pStyle w:val="EndNoteBibliography"/>
        <w:spacing w:after="0"/>
        <w:pPrChange w:id="429" w:author="Phillip Gingrich" w:date="2022-03-24T13:03:00Z">
          <w:pPr>
            <w:pStyle w:val="TFReferencesSection"/>
          </w:pPr>
        </w:pPrChange>
      </w:pPr>
      <w:del w:id="430" w:author="Phillip Gingrich" w:date="2022-03-24T13:03:00Z">
        <w:r w:rsidRPr="003F3ED2">
          <w:delText>18</w:delText>
        </w:r>
      </w:del>
      <w:ins w:id="431" w:author="Phillip Gingrich" w:date="2022-03-24T13:03:00Z">
        <w:r w:rsidR="009F27CE" w:rsidRPr="009F27CE">
          <w:t>19</w:t>
        </w:r>
      </w:ins>
      <w:r w:rsidR="009F27CE" w:rsidRPr="009F27CE">
        <w:t>.</w:t>
      </w:r>
      <w:r w:rsidR="009F27CE" w:rsidRPr="009F27CE">
        <w:tab/>
        <w:t xml:space="preserve">Grimme, S., Exploration of Chemical Compound, Conformer, and Reaction Space with Meta-Dynamics Simulations Based on Tight-Binding Quantum Chemical Calculations. </w:t>
      </w:r>
      <w:r w:rsidR="009F27CE" w:rsidRPr="009F27CE">
        <w:rPr>
          <w:i/>
        </w:rPr>
        <w:t xml:space="preserve">Journal of Chemical Theory and Computation </w:t>
      </w:r>
      <w:r w:rsidR="009F27CE" w:rsidRPr="009F27CE">
        <w:rPr>
          <w:b/>
        </w:rPr>
        <w:t>2019,</w:t>
      </w:r>
      <w:r w:rsidR="009F27CE" w:rsidRPr="009F27CE">
        <w:t xml:space="preserve"> </w:t>
      </w:r>
      <w:r w:rsidR="009F27CE" w:rsidRPr="009F27CE">
        <w:rPr>
          <w:i/>
        </w:rPr>
        <w:t>15</w:t>
      </w:r>
      <w:r w:rsidR="009F27CE" w:rsidRPr="009F27CE">
        <w:t xml:space="preserve"> (5), 2847-2862.</w:t>
      </w:r>
    </w:p>
    <w:p w14:paraId="25924B99" w14:textId="354E9169" w:rsidR="009F27CE" w:rsidRPr="009F27CE" w:rsidRDefault="003F3ED2" w:rsidP="009F27CE">
      <w:pPr>
        <w:pStyle w:val="EndNoteBibliography"/>
        <w:spacing w:after="0"/>
        <w:pPrChange w:id="432" w:author="Phillip Gingrich" w:date="2022-03-24T13:03:00Z">
          <w:pPr>
            <w:pStyle w:val="TFReferencesSection"/>
          </w:pPr>
        </w:pPrChange>
      </w:pPr>
      <w:del w:id="433" w:author="Phillip Gingrich" w:date="2022-03-24T13:03:00Z">
        <w:r w:rsidRPr="003F3ED2">
          <w:delText>19</w:delText>
        </w:r>
      </w:del>
      <w:ins w:id="434" w:author="Phillip Gingrich" w:date="2022-03-24T13:03:00Z">
        <w:r w:rsidR="009F27CE" w:rsidRPr="009F27CE">
          <w:t>20</w:t>
        </w:r>
      </w:ins>
      <w:r w:rsidR="009F27CE" w:rsidRPr="009F27CE">
        <w:t>.</w:t>
      </w:r>
      <w:r w:rsidR="009F27CE" w:rsidRPr="009F27CE">
        <w:tab/>
        <w:t xml:space="preserve">Bannwarth, C.; </w:t>
      </w:r>
      <w:ins w:id="435" w:author="Phillip Gingrich" w:date="2022-03-24T13:03:00Z">
        <w:r w:rsidR="009F27CE" w:rsidRPr="009F27CE">
          <w:t xml:space="preserve"> </w:t>
        </w:r>
      </w:ins>
      <w:r w:rsidR="009F27CE" w:rsidRPr="009F27CE">
        <w:t xml:space="preserve">Caldeweyher, E.; </w:t>
      </w:r>
      <w:ins w:id="436" w:author="Phillip Gingrich" w:date="2022-03-24T13:03:00Z">
        <w:r w:rsidR="009F27CE" w:rsidRPr="009F27CE">
          <w:t xml:space="preserve"> </w:t>
        </w:r>
      </w:ins>
      <w:r w:rsidR="009F27CE" w:rsidRPr="009F27CE">
        <w:t xml:space="preserve">Ehlert, S.; </w:t>
      </w:r>
      <w:ins w:id="437" w:author="Phillip Gingrich" w:date="2022-03-24T13:03:00Z">
        <w:r w:rsidR="009F27CE" w:rsidRPr="009F27CE">
          <w:t xml:space="preserve"> </w:t>
        </w:r>
      </w:ins>
      <w:r w:rsidR="009F27CE" w:rsidRPr="009F27CE">
        <w:t xml:space="preserve">Hansen, A.; </w:t>
      </w:r>
      <w:ins w:id="438" w:author="Phillip Gingrich" w:date="2022-03-24T13:03:00Z">
        <w:r w:rsidR="009F27CE" w:rsidRPr="009F27CE">
          <w:t xml:space="preserve"> </w:t>
        </w:r>
      </w:ins>
      <w:r w:rsidR="009F27CE" w:rsidRPr="009F27CE">
        <w:t xml:space="preserve">Pracht, P.; </w:t>
      </w:r>
      <w:ins w:id="439" w:author="Phillip Gingrich" w:date="2022-03-24T13:03:00Z">
        <w:r w:rsidR="009F27CE" w:rsidRPr="009F27CE">
          <w:t xml:space="preserve"> </w:t>
        </w:r>
      </w:ins>
      <w:r w:rsidR="009F27CE" w:rsidRPr="009F27CE">
        <w:t>Seibert, J.;</w:t>
      </w:r>
      <w:ins w:id="440" w:author="Phillip Gingrich" w:date="2022-03-24T13:03:00Z">
        <w:r w:rsidR="009F27CE" w:rsidRPr="009F27CE">
          <w:t xml:space="preserve"> </w:t>
        </w:r>
      </w:ins>
      <w:r w:rsidR="009F27CE" w:rsidRPr="009F27CE">
        <w:t xml:space="preserve"> Spicher, S.; Grimme, S., Extended tight-binding quantum chemistry methods. </w:t>
      </w:r>
      <w:r w:rsidR="009F27CE" w:rsidRPr="009F27CE">
        <w:rPr>
          <w:i/>
        </w:rPr>
        <w:t xml:space="preserve">WIREs Computational Molecular Science </w:t>
      </w:r>
      <w:r w:rsidR="009F27CE" w:rsidRPr="009F27CE">
        <w:rPr>
          <w:b/>
        </w:rPr>
        <w:t>2021,</w:t>
      </w:r>
      <w:r w:rsidR="009F27CE" w:rsidRPr="009F27CE">
        <w:t xml:space="preserve"> </w:t>
      </w:r>
      <w:r w:rsidR="009F27CE" w:rsidRPr="009F27CE">
        <w:rPr>
          <w:i/>
        </w:rPr>
        <w:t>11</w:t>
      </w:r>
      <w:r w:rsidR="009F27CE" w:rsidRPr="009F27CE">
        <w:t xml:space="preserve"> (2), e1493.</w:t>
      </w:r>
    </w:p>
    <w:p w14:paraId="07AB53E1" w14:textId="3CF603C5" w:rsidR="009F27CE" w:rsidRPr="009F27CE" w:rsidRDefault="003F3ED2" w:rsidP="009F27CE">
      <w:pPr>
        <w:pStyle w:val="EndNoteBibliography"/>
        <w:spacing w:after="0"/>
        <w:pPrChange w:id="441" w:author="Phillip Gingrich" w:date="2022-03-24T13:03:00Z">
          <w:pPr>
            <w:pStyle w:val="TFReferencesSection"/>
          </w:pPr>
        </w:pPrChange>
      </w:pPr>
      <w:del w:id="442" w:author="Phillip Gingrich" w:date="2022-03-24T13:03:00Z">
        <w:r w:rsidRPr="003F3ED2">
          <w:delText>20.</w:delText>
        </w:r>
        <w:r w:rsidRPr="003F3ED2">
          <w:tab/>
        </w:r>
      </w:del>
      <w:moveToRangeStart w:id="443" w:author="Phillip Gingrich" w:date="2022-03-24T13:03:00Z" w:name="move99019443"/>
      <w:moveTo w:id="444" w:author="Phillip Gingrich" w:date="2022-03-24T13:03:00Z">
        <w:r w:rsidR="009F27CE" w:rsidRPr="009F27CE">
          <w:t>21.</w:t>
        </w:r>
        <w:r w:rsidR="009F27CE" w:rsidRPr="009F27CE">
          <w:tab/>
        </w:r>
      </w:moveTo>
      <w:moveToRangeEnd w:id="443"/>
      <w:r w:rsidR="009F27CE" w:rsidRPr="009F27CE">
        <w:t xml:space="preserve">Bannwarth, C.; </w:t>
      </w:r>
      <w:ins w:id="445" w:author="Phillip Gingrich" w:date="2022-03-24T13:03:00Z">
        <w:r w:rsidR="009F27CE" w:rsidRPr="009F27CE">
          <w:t xml:space="preserve"> </w:t>
        </w:r>
      </w:ins>
      <w:r w:rsidR="009F27CE" w:rsidRPr="009F27CE">
        <w:t xml:space="preserve">Ehlert, S.; Grimme, S., GFN2-xTB—An </w:t>
      </w:r>
      <w:del w:id="446" w:author="Phillip Gingrich" w:date="2022-03-24T13:03:00Z">
        <w:r w:rsidRPr="003F3ED2">
          <w:delText>accurate</w:delText>
        </w:r>
      </w:del>
      <w:ins w:id="447" w:author="Phillip Gingrich" w:date="2022-03-24T13:03:00Z">
        <w:r w:rsidR="009F27CE" w:rsidRPr="009F27CE">
          <w:t>Accurate</w:t>
        </w:r>
      </w:ins>
      <w:r w:rsidR="009F27CE" w:rsidRPr="009F27CE">
        <w:t xml:space="preserve"> and </w:t>
      </w:r>
      <w:del w:id="448" w:author="Phillip Gingrich" w:date="2022-03-24T13:03:00Z">
        <w:r w:rsidRPr="003F3ED2">
          <w:delText>broadly parametrized self-consistent tight-binding quantum chemical method</w:delText>
        </w:r>
      </w:del>
      <w:ins w:id="449" w:author="Phillip Gingrich" w:date="2022-03-24T13:03:00Z">
        <w:r w:rsidR="009F27CE" w:rsidRPr="009F27CE">
          <w:t>Broadly Parametrized Self-Consistent Tight-Binding Quantum Chemical Method</w:t>
        </w:r>
      </w:ins>
      <w:r w:rsidR="009F27CE" w:rsidRPr="009F27CE">
        <w:t xml:space="preserve"> with </w:t>
      </w:r>
      <w:del w:id="450" w:author="Phillip Gingrich" w:date="2022-03-24T13:03:00Z">
        <w:r w:rsidRPr="003F3ED2">
          <w:delText>multipole electrostatics</w:delText>
        </w:r>
      </w:del>
      <w:ins w:id="451" w:author="Phillip Gingrich" w:date="2022-03-24T13:03:00Z">
        <w:r w:rsidR="009F27CE" w:rsidRPr="009F27CE">
          <w:t>Multipole Electrostatics</w:t>
        </w:r>
      </w:ins>
      <w:r w:rsidR="009F27CE" w:rsidRPr="009F27CE">
        <w:t xml:space="preserve"> and </w:t>
      </w:r>
      <w:del w:id="452" w:author="Phillip Gingrich" w:date="2022-03-24T13:03:00Z">
        <w:r w:rsidRPr="003F3ED2">
          <w:delText>density-dependent dispersion contributions.</w:delText>
        </w:r>
      </w:del>
      <w:ins w:id="453" w:author="Phillip Gingrich" w:date="2022-03-24T13:03:00Z">
        <w:r w:rsidR="009F27CE" w:rsidRPr="009F27CE">
          <w:t>Density-Dependent Dispersion Contributions.</w:t>
        </w:r>
      </w:ins>
      <w:r w:rsidR="009F27CE" w:rsidRPr="009F27CE">
        <w:t xml:space="preserve"> </w:t>
      </w:r>
      <w:r w:rsidR="009F27CE" w:rsidRPr="009F27CE">
        <w:rPr>
          <w:i/>
        </w:rPr>
        <w:t xml:space="preserve">Journal of </w:t>
      </w:r>
      <w:del w:id="454" w:author="Phillip Gingrich" w:date="2022-03-24T13:03:00Z">
        <w:r w:rsidRPr="003F3ED2">
          <w:rPr>
            <w:i/>
          </w:rPr>
          <w:delText>chemical theory</w:delText>
        </w:r>
      </w:del>
      <w:ins w:id="455" w:author="Phillip Gingrich" w:date="2022-03-24T13:03:00Z">
        <w:r w:rsidR="009F27CE" w:rsidRPr="009F27CE">
          <w:rPr>
            <w:i/>
          </w:rPr>
          <w:t>Chemical Theory</w:t>
        </w:r>
      </w:ins>
      <w:r w:rsidR="009F27CE" w:rsidRPr="009F27CE">
        <w:rPr>
          <w:i/>
        </w:rPr>
        <w:t xml:space="preserve"> and </w:t>
      </w:r>
      <w:del w:id="456" w:author="Phillip Gingrich" w:date="2022-03-24T13:03:00Z">
        <w:r w:rsidRPr="003F3ED2">
          <w:rPr>
            <w:i/>
          </w:rPr>
          <w:delText>computation</w:delText>
        </w:r>
      </w:del>
      <w:ins w:id="457" w:author="Phillip Gingrich" w:date="2022-03-24T13:03:00Z">
        <w:r w:rsidR="009F27CE" w:rsidRPr="009F27CE">
          <w:rPr>
            <w:i/>
          </w:rPr>
          <w:t>Computation</w:t>
        </w:r>
      </w:ins>
      <w:r w:rsidR="009F27CE" w:rsidRPr="009F27CE">
        <w:rPr>
          <w:i/>
        </w:rPr>
        <w:t xml:space="preserve"> </w:t>
      </w:r>
      <w:r w:rsidR="009F27CE" w:rsidRPr="009F27CE">
        <w:rPr>
          <w:b/>
        </w:rPr>
        <w:t>2019,</w:t>
      </w:r>
      <w:r w:rsidR="009F27CE" w:rsidRPr="009F27CE">
        <w:t xml:space="preserve"> </w:t>
      </w:r>
      <w:r w:rsidR="009F27CE" w:rsidRPr="009F27CE">
        <w:rPr>
          <w:i/>
        </w:rPr>
        <w:t>15</w:t>
      </w:r>
      <w:r w:rsidR="009F27CE" w:rsidRPr="009F27CE">
        <w:t xml:space="preserve"> (3), 1652-1671.</w:t>
      </w:r>
    </w:p>
    <w:p w14:paraId="094757FB" w14:textId="44FB8158" w:rsidR="009F27CE" w:rsidRPr="009F27CE" w:rsidRDefault="009F27CE" w:rsidP="009F27CE">
      <w:pPr>
        <w:pStyle w:val="EndNoteBibliography"/>
        <w:spacing w:after="0"/>
        <w:pPrChange w:id="458" w:author="Phillip Gingrich" w:date="2022-03-24T13:03:00Z">
          <w:pPr>
            <w:pStyle w:val="TFReferencesSection"/>
          </w:pPr>
        </w:pPrChange>
      </w:pPr>
      <w:ins w:id="459" w:author="Phillip Gingrich" w:date="2022-03-24T13:03:00Z">
        <w:r w:rsidRPr="009F27CE">
          <w:t>22.</w:t>
        </w:r>
        <w:r w:rsidRPr="009F27CE">
          <w:tab/>
        </w:r>
      </w:ins>
      <w:moveFromRangeStart w:id="460" w:author="Phillip Gingrich" w:date="2022-03-24T13:03:00Z" w:name="move99019443"/>
      <w:moveFrom w:id="461" w:author="Phillip Gingrich" w:date="2022-03-24T13:03:00Z">
        <w:r w:rsidRPr="009F27CE">
          <w:t>21.</w:t>
        </w:r>
        <w:r w:rsidRPr="009F27CE">
          <w:tab/>
        </w:r>
      </w:moveFrom>
      <w:moveFromRangeEnd w:id="460"/>
      <w:r w:rsidRPr="009F27CE">
        <w:t xml:space="preserve">Grimme, S.; </w:t>
      </w:r>
      <w:ins w:id="462" w:author="Phillip Gingrich" w:date="2022-03-24T13:03:00Z">
        <w:r w:rsidRPr="009F27CE">
          <w:t xml:space="preserve"> </w:t>
        </w:r>
      </w:ins>
      <w:r w:rsidRPr="009F27CE">
        <w:t xml:space="preserve">Bannwarth, C.; Shushkov, P., A Robust and Accurate Tight-Binding Quantum Chemical Method for Structures, Vibrational Frequencies, and Noncovalent Interactions of Large Molecular Systems Parametrized for All spd-Block Elements (Z = 1–86). </w:t>
      </w:r>
      <w:r w:rsidRPr="009F27CE">
        <w:rPr>
          <w:i/>
        </w:rPr>
        <w:t xml:space="preserve">Journal of Chemical Theory and Computation </w:t>
      </w:r>
      <w:r w:rsidRPr="009F27CE">
        <w:rPr>
          <w:b/>
        </w:rPr>
        <w:t>2017,</w:t>
      </w:r>
      <w:r w:rsidRPr="009F27CE">
        <w:t xml:space="preserve"> </w:t>
      </w:r>
      <w:r w:rsidRPr="009F27CE">
        <w:rPr>
          <w:i/>
        </w:rPr>
        <w:t>13</w:t>
      </w:r>
      <w:r w:rsidRPr="009F27CE">
        <w:t xml:space="preserve"> (5), 1989-2009.</w:t>
      </w:r>
    </w:p>
    <w:p w14:paraId="4CA4F322" w14:textId="7F9DF291" w:rsidR="009F27CE" w:rsidRPr="009F27CE" w:rsidRDefault="003F3ED2" w:rsidP="009F27CE">
      <w:pPr>
        <w:pStyle w:val="EndNoteBibliography"/>
        <w:spacing w:after="0"/>
        <w:pPrChange w:id="463" w:author="Phillip Gingrich" w:date="2022-03-24T13:03:00Z">
          <w:pPr>
            <w:pStyle w:val="TFReferencesSection"/>
          </w:pPr>
        </w:pPrChange>
      </w:pPr>
      <w:del w:id="464" w:author="Phillip Gingrich" w:date="2022-03-24T13:03:00Z">
        <w:r w:rsidRPr="003F3ED2">
          <w:delText>22</w:delText>
        </w:r>
      </w:del>
      <w:ins w:id="465" w:author="Phillip Gingrich" w:date="2022-03-24T13:03:00Z">
        <w:r w:rsidR="009F27CE" w:rsidRPr="009F27CE">
          <w:t>23</w:t>
        </w:r>
      </w:ins>
      <w:r w:rsidR="009F27CE" w:rsidRPr="009F27CE">
        <w:t>.</w:t>
      </w:r>
      <w:r w:rsidR="009F27CE" w:rsidRPr="009F27CE">
        <w:tab/>
        <w:t xml:space="preserve">Spicher, S.; Grimme, S., Robust Atomistic Modeling of Materials, Organometallic, and Biochemical Systems. </w:t>
      </w:r>
      <w:r w:rsidR="009F27CE" w:rsidRPr="009F27CE">
        <w:rPr>
          <w:i/>
        </w:rPr>
        <w:t xml:space="preserve">Angewandte Chemie International Edition </w:t>
      </w:r>
      <w:r w:rsidR="009F27CE" w:rsidRPr="009F27CE">
        <w:rPr>
          <w:b/>
        </w:rPr>
        <w:t>2020,</w:t>
      </w:r>
      <w:r w:rsidR="009F27CE" w:rsidRPr="009F27CE">
        <w:t xml:space="preserve"> </w:t>
      </w:r>
      <w:r w:rsidR="009F27CE" w:rsidRPr="009F27CE">
        <w:rPr>
          <w:i/>
        </w:rPr>
        <w:t>59</w:t>
      </w:r>
      <w:r w:rsidR="009F27CE" w:rsidRPr="009F27CE">
        <w:t xml:space="preserve"> (36), 15665-15673.</w:t>
      </w:r>
    </w:p>
    <w:p w14:paraId="206CBC30" w14:textId="696FB091" w:rsidR="009F27CE" w:rsidRPr="009F27CE" w:rsidRDefault="003F3ED2" w:rsidP="009F27CE">
      <w:pPr>
        <w:pStyle w:val="EndNoteBibliography"/>
        <w:spacing w:after="0"/>
        <w:pPrChange w:id="466" w:author="Phillip Gingrich" w:date="2022-03-24T13:03:00Z">
          <w:pPr>
            <w:pStyle w:val="TFReferencesSection"/>
          </w:pPr>
        </w:pPrChange>
      </w:pPr>
      <w:del w:id="467" w:author="Phillip Gingrich" w:date="2022-03-24T13:03:00Z">
        <w:r w:rsidRPr="003F3ED2">
          <w:delText>23</w:delText>
        </w:r>
      </w:del>
      <w:ins w:id="468" w:author="Phillip Gingrich" w:date="2022-03-24T13:03:00Z">
        <w:r w:rsidR="009F27CE" w:rsidRPr="009F27CE">
          <w:t>24</w:t>
        </w:r>
      </w:ins>
      <w:r w:rsidR="009F27CE" w:rsidRPr="009F27CE">
        <w:t>.</w:t>
      </w:r>
      <w:r w:rsidR="009F27CE" w:rsidRPr="009F27CE">
        <w:tab/>
        <w:t xml:space="preserve">Geerlings, P.; </w:t>
      </w:r>
      <w:ins w:id="469" w:author="Phillip Gingrich" w:date="2022-03-24T13:03:00Z">
        <w:r w:rsidR="009F27CE" w:rsidRPr="009F27CE">
          <w:t xml:space="preserve"> </w:t>
        </w:r>
      </w:ins>
      <w:r w:rsidR="009F27CE" w:rsidRPr="009F27CE">
        <w:t xml:space="preserve">Chamorro, E.; </w:t>
      </w:r>
      <w:ins w:id="470" w:author="Phillip Gingrich" w:date="2022-03-24T13:03:00Z">
        <w:r w:rsidR="009F27CE" w:rsidRPr="009F27CE">
          <w:t xml:space="preserve"> </w:t>
        </w:r>
      </w:ins>
      <w:r w:rsidR="009F27CE" w:rsidRPr="009F27CE">
        <w:t xml:space="preserve">Chattaraj, P. K.; </w:t>
      </w:r>
      <w:ins w:id="471" w:author="Phillip Gingrich" w:date="2022-03-24T13:03:00Z">
        <w:r w:rsidR="009F27CE" w:rsidRPr="009F27CE">
          <w:t xml:space="preserve"> </w:t>
        </w:r>
      </w:ins>
      <w:r w:rsidR="009F27CE" w:rsidRPr="009F27CE">
        <w:t xml:space="preserve">De Proft, F.; </w:t>
      </w:r>
      <w:ins w:id="472" w:author="Phillip Gingrich" w:date="2022-03-24T13:03:00Z">
        <w:r w:rsidR="009F27CE" w:rsidRPr="009F27CE">
          <w:t xml:space="preserve"> </w:t>
        </w:r>
      </w:ins>
      <w:r w:rsidR="009F27CE" w:rsidRPr="009F27CE">
        <w:t xml:space="preserve">Gázquez, J. L.; </w:t>
      </w:r>
      <w:ins w:id="473" w:author="Phillip Gingrich" w:date="2022-03-24T13:03:00Z">
        <w:r w:rsidR="009F27CE" w:rsidRPr="009F27CE">
          <w:t xml:space="preserve"> </w:t>
        </w:r>
      </w:ins>
      <w:r w:rsidR="009F27CE" w:rsidRPr="009F27CE">
        <w:t xml:space="preserve">Liu, S.; </w:t>
      </w:r>
      <w:ins w:id="474" w:author="Phillip Gingrich" w:date="2022-03-24T13:03:00Z">
        <w:r w:rsidR="009F27CE" w:rsidRPr="009F27CE">
          <w:t xml:space="preserve"> </w:t>
        </w:r>
      </w:ins>
      <w:r w:rsidR="009F27CE" w:rsidRPr="009F27CE">
        <w:t xml:space="preserve">Morell, C.; </w:t>
      </w:r>
      <w:ins w:id="475" w:author="Phillip Gingrich" w:date="2022-03-24T13:03:00Z">
        <w:r w:rsidR="009F27CE" w:rsidRPr="009F27CE">
          <w:t xml:space="preserve"> </w:t>
        </w:r>
      </w:ins>
      <w:r w:rsidR="009F27CE" w:rsidRPr="009F27CE">
        <w:t xml:space="preserve">Toro-Labbé, A.; </w:t>
      </w:r>
      <w:ins w:id="476" w:author="Phillip Gingrich" w:date="2022-03-24T13:03:00Z">
        <w:r w:rsidR="009F27CE" w:rsidRPr="009F27CE">
          <w:t xml:space="preserve"> </w:t>
        </w:r>
      </w:ins>
      <w:r w:rsidR="009F27CE" w:rsidRPr="009F27CE">
        <w:t xml:space="preserve">Vela, A.; Ayers, P., Conceptual density functional theory: status, prospects, issues. </w:t>
      </w:r>
      <w:r w:rsidR="009F27CE" w:rsidRPr="009F27CE">
        <w:rPr>
          <w:i/>
        </w:rPr>
        <w:t xml:space="preserve">Theoretical Chemistry Accounts </w:t>
      </w:r>
      <w:r w:rsidR="009F27CE" w:rsidRPr="009F27CE">
        <w:rPr>
          <w:b/>
        </w:rPr>
        <w:t>2020,</w:t>
      </w:r>
      <w:r w:rsidR="009F27CE" w:rsidRPr="009F27CE">
        <w:t xml:space="preserve"> </w:t>
      </w:r>
      <w:r w:rsidR="009F27CE" w:rsidRPr="009F27CE">
        <w:rPr>
          <w:i/>
        </w:rPr>
        <w:t>139</w:t>
      </w:r>
      <w:r w:rsidR="009F27CE" w:rsidRPr="009F27CE">
        <w:t xml:space="preserve"> (2), 36.</w:t>
      </w:r>
    </w:p>
    <w:p w14:paraId="722F5F39" w14:textId="7CD5894F" w:rsidR="009F27CE" w:rsidRPr="009F27CE" w:rsidRDefault="003F3ED2" w:rsidP="009F27CE">
      <w:pPr>
        <w:pStyle w:val="EndNoteBibliography"/>
        <w:spacing w:after="0"/>
        <w:pPrChange w:id="477" w:author="Phillip Gingrich" w:date="2022-03-24T13:03:00Z">
          <w:pPr>
            <w:pStyle w:val="TFReferencesSection"/>
          </w:pPr>
        </w:pPrChange>
      </w:pPr>
      <w:del w:id="478" w:author="Phillip Gingrich" w:date="2022-03-24T13:03:00Z">
        <w:r w:rsidRPr="003F3ED2">
          <w:delText>24</w:delText>
        </w:r>
      </w:del>
      <w:ins w:id="479" w:author="Phillip Gingrich" w:date="2022-03-24T13:03:00Z">
        <w:r w:rsidR="009F27CE" w:rsidRPr="009F27CE">
          <w:t>25</w:t>
        </w:r>
      </w:ins>
      <w:r w:rsidR="009F27CE" w:rsidRPr="009F27CE">
        <w:t>.</w:t>
      </w:r>
      <w:r w:rsidR="009F27CE" w:rsidRPr="009F27CE">
        <w:tab/>
        <w:t xml:space="preserve">Lu, T.; Chen, F., Multiwfn: a multifunctional wavefunction analyzer. </w:t>
      </w:r>
      <w:r w:rsidR="009F27CE" w:rsidRPr="009F27CE">
        <w:rPr>
          <w:i/>
        </w:rPr>
        <w:t xml:space="preserve">Journal of computational chemistry </w:t>
      </w:r>
      <w:r w:rsidR="009F27CE" w:rsidRPr="009F27CE">
        <w:rPr>
          <w:b/>
        </w:rPr>
        <w:t>2012,</w:t>
      </w:r>
      <w:r w:rsidR="009F27CE" w:rsidRPr="009F27CE">
        <w:t xml:space="preserve"> </w:t>
      </w:r>
      <w:r w:rsidR="009F27CE" w:rsidRPr="009F27CE">
        <w:rPr>
          <w:i/>
        </w:rPr>
        <w:t>33</w:t>
      </w:r>
      <w:r w:rsidR="009F27CE" w:rsidRPr="009F27CE">
        <w:t xml:space="preserve"> (5), 580-592.</w:t>
      </w:r>
    </w:p>
    <w:p w14:paraId="246385F2" w14:textId="2701855A" w:rsidR="009F27CE" w:rsidRPr="009F27CE" w:rsidRDefault="003F3ED2" w:rsidP="009F27CE">
      <w:pPr>
        <w:pStyle w:val="EndNoteBibliography"/>
        <w:spacing w:after="0"/>
        <w:pPrChange w:id="480" w:author="Phillip Gingrich" w:date="2022-03-24T13:03:00Z">
          <w:pPr>
            <w:pStyle w:val="TFReferencesSection"/>
          </w:pPr>
        </w:pPrChange>
      </w:pPr>
      <w:del w:id="481" w:author="Phillip Gingrich" w:date="2022-03-24T13:03:00Z">
        <w:r w:rsidRPr="003F3ED2">
          <w:delText>25</w:delText>
        </w:r>
      </w:del>
      <w:ins w:id="482" w:author="Phillip Gingrich" w:date="2022-03-24T13:03:00Z">
        <w:r w:rsidR="009F27CE" w:rsidRPr="009F27CE">
          <w:t>26</w:t>
        </w:r>
      </w:ins>
      <w:r w:rsidR="009F27CE" w:rsidRPr="009F27CE">
        <w:t>.</w:t>
      </w:r>
      <w:r w:rsidR="009F27CE" w:rsidRPr="009F27CE">
        <w:tab/>
        <w:t xml:space="preserve">Hirshfeld, F. L., Bonded-atom fragments for describing molecular charge densities. </w:t>
      </w:r>
      <w:r w:rsidR="009F27CE" w:rsidRPr="009F27CE">
        <w:rPr>
          <w:i/>
        </w:rPr>
        <w:t xml:space="preserve">Theoretica chimica acta </w:t>
      </w:r>
      <w:r w:rsidR="009F27CE" w:rsidRPr="009F27CE">
        <w:rPr>
          <w:b/>
        </w:rPr>
        <w:t>1977,</w:t>
      </w:r>
      <w:r w:rsidR="009F27CE" w:rsidRPr="009F27CE">
        <w:t xml:space="preserve"> </w:t>
      </w:r>
      <w:r w:rsidR="009F27CE" w:rsidRPr="009F27CE">
        <w:rPr>
          <w:i/>
        </w:rPr>
        <w:t>44</w:t>
      </w:r>
      <w:r w:rsidR="009F27CE" w:rsidRPr="009F27CE">
        <w:t xml:space="preserve"> (2), 129-138.</w:t>
      </w:r>
    </w:p>
    <w:p w14:paraId="55EE09E4" w14:textId="006585AC" w:rsidR="009F27CE" w:rsidRPr="009F27CE" w:rsidRDefault="003F3ED2" w:rsidP="009F27CE">
      <w:pPr>
        <w:pStyle w:val="EndNoteBibliography"/>
        <w:spacing w:after="0"/>
        <w:pPrChange w:id="483" w:author="Phillip Gingrich" w:date="2022-03-24T13:03:00Z">
          <w:pPr>
            <w:pStyle w:val="TFReferencesSection"/>
          </w:pPr>
        </w:pPrChange>
      </w:pPr>
      <w:del w:id="484" w:author="Phillip Gingrich" w:date="2022-03-24T13:03:00Z">
        <w:r w:rsidRPr="003F3ED2">
          <w:delText>26</w:delText>
        </w:r>
      </w:del>
      <w:ins w:id="485" w:author="Phillip Gingrich" w:date="2022-03-24T13:03:00Z">
        <w:r w:rsidR="009F27CE" w:rsidRPr="009F27CE">
          <w:t>27</w:t>
        </w:r>
      </w:ins>
      <w:r w:rsidR="009F27CE" w:rsidRPr="009F27CE">
        <w:t>.</w:t>
      </w:r>
      <w:r w:rsidR="009F27CE" w:rsidRPr="009F27CE">
        <w:tab/>
        <w:t xml:space="preserve">Mulliken, R. S., Electronic population analysis on LCAO–MO molecular wave functions. I. </w:t>
      </w:r>
      <w:r w:rsidR="009F27CE" w:rsidRPr="009F27CE">
        <w:rPr>
          <w:i/>
        </w:rPr>
        <w:t xml:space="preserve">The Journal of Chemical Physics </w:t>
      </w:r>
      <w:r w:rsidR="009F27CE" w:rsidRPr="009F27CE">
        <w:rPr>
          <w:b/>
        </w:rPr>
        <w:t>1955,</w:t>
      </w:r>
      <w:r w:rsidR="009F27CE" w:rsidRPr="009F27CE">
        <w:t xml:space="preserve"> </w:t>
      </w:r>
      <w:r w:rsidR="009F27CE" w:rsidRPr="009F27CE">
        <w:rPr>
          <w:i/>
        </w:rPr>
        <w:t>23</w:t>
      </w:r>
      <w:r w:rsidR="009F27CE" w:rsidRPr="009F27CE">
        <w:t xml:space="preserve"> (10), 1833-1840.</w:t>
      </w:r>
    </w:p>
    <w:p w14:paraId="6311E322" w14:textId="51C5BEE5" w:rsidR="009F27CE" w:rsidRPr="009F27CE" w:rsidRDefault="003F3ED2" w:rsidP="009F27CE">
      <w:pPr>
        <w:pStyle w:val="EndNoteBibliography"/>
        <w:spacing w:after="0"/>
        <w:pPrChange w:id="486" w:author="Phillip Gingrich" w:date="2022-03-24T13:03:00Z">
          <w:pPr>
            <w:pStyle w:val="TFReferencesSection"/>
          </w:pPr>
        </w:pPrChange>
      </w:pPr>
      <w:del w:id="487" w:author="Phillip Gingrich" w:date="2022-03-24T13:03:00Z">
        <w:r w:rsidRPr="003F3ED2">
          <w:delText>27</w:delText>
        </w:r>
      </w:del>
      <w:ins w:id="488" w:author="Phillip Gingrich" w:date="2022-03-24T13:03:00Z">
        <w:r w:rsidR="009F27CE" w:rsidRPr="009F27CE">
          <w:t>28</w:t>
        </w:r>
      </w:ins>
      <w:r w:rsidR="009F27CE" w:rsidRPr="009F27CE">
        <w:t>.</w:t>
      </w:r>
      <w:r w:rsidR="009F27CE" w:rsidRPr="009F27CE">
        <w:tab/>
        <w:t>Fukui, K.;</w:t>
      </w:r>
      <w:ins w:id="489" w:author="Phillip Gingrich" w:date="2022-03-24T13:03:00Z">
        <w:r w:rsidR="009F27CE" w:rsidRPr="009F27CE">
          <w:t xml:space="preserve"> </w:t>
        </w:r>
      </w:ins>
      <w:r w:rsidR="009F27CE" w:rsidRPr="009F27CE">
        <w:t xml:space="preserve"> Yonezawa, T.; Shingu, H., A molecular orbital theory of reactivity in aromatic hydrocarbons. </w:t>
      </w:r>
      <w:r w:rsidR="009F27CE" w:rsidRPr="009F27CE">
        <w:rPr>
          <w:i/>
        </w:rPr>
        <w:t xml:space="preserve">The Journal of Chemical Physics </w:t>
      </w:r>
      <w:r w:rsidR="009F27CE" w:rsidRPr="009F27CE">
        <w:rPr>
          <w:b/>
        </w:rPr>
        <w:t>1952,</w:t>
      </w:r>
      <w:r w:rsidR="009F27CE" w:rsidRPr="009F27CE">
        <w:t xml:space="preserve"> </w:t>
      </w:r>
      <w:r w:rsidR="009F27CE" w:rsidRPr="009F27CE">
        <w:rPr>
          <w:i/>
        </w:rPr>
        <w:t>20</w:t>
      </w:r>
      <w:r w:rsidR="009F27CE" w:rsidRPr="009F27CE">
        <w:t xml:space="preserve"> (4), 722-725.</w:t>
      </w:r>
    </w:p>
    <w:p w14:paraId="18F22065" w14:textId="2A3945DD" w:rsidR="009F27CE" w:rsidRPr="009F27CE" w:rsidRDefault="003F3ED2" w:rsidP="009F27CE">
      <w:pPr>
        <w:pStyle w:val="EndNoteBibliography"/>
        <w:spacing w:after="0"/>
        <w:pPrChange w:id="490" w:author="Phillip Gingrich" w:date="2022-03-24T13:03:00Z">
          <w:pPr>
            <w:pStyle w:val="TFReferencesSection"/>
          </w:pPr>
        </w:pPrChange>
      </w:pPr>
      <w:del w:id="491" w:author="Phillip Gingrich" w:date="2022-03-24T13:03:00Z">
        <w:r w:rsidRPr="003F3ED2">
          <w:delText>28</w:delText>
        </w:r>
      </w:del>
      <w:ins w:id="492" w:author="Phillip Gingrich" w:date="2022-03-24T13:03:00Z">
        <w:r w:rsidR="009F27CE" w:rsidRPr="009F27CE">
          <w:t>29</w:t>
        </w:r>
      </w:ins>
      <w:r w:rsidR="009F27CE" w:rsidRPr="009F27CE">
        <w:t>.</w:t>
      </w:r>
      <w:r w:rsidR="009F27CE" w:rsidRPr="009F27CE">
        <w:tab/>
        <w:t xml:space="preserve">Fukui, K.; </w:t>
      </w:r>
      <w:ins w:id="493" w:author="Phillip Gingrich" w:date="2022-03-24T13:03:00Z">
        <w:r w:rsidR="009F27CE" w:rsidRPr="009F27CE">
          <w:t xml:space="preserve"> </w:t>
        </w:r>
      </w:ins>
      <w:r w:rsidR="009F27CE" w:rsidRPr="009F27CE">
        <w:t xml:space="preserve">Yonezawa, T.; </w:t>
      </w:r>
      <w:ins w:id="494" w:author="Phillip Gingrich" w:date="2022-03-24T13:03:00Z">
        <w:r w:rsidR="009F27CE" w:rsidRPr="009F27CE">
          <w:t xml:space="preserve"> </w:t>
        </w:r>
      </w:ins>
      <w:r w:rsidR="009F27CE" w:rsidRPr="009F27CE">
        <w:t xml:space="preserve">Nagata, C.; Shingu, H., Molecular orbital theory of orientation in aromatic, heteroaromatic, and other conjugated molecules. </w:t>
      </w:r>
      <w:r w:rsidR="009F27CE" w:rsidRPr="009F27CE">
        <w:rPr>
          <w:i/>
        </w:rPr>
        <w:t xml:space="preserve">The Journal of Chemical Physics </w:t>
      </w:r>
      <w:r w:rsidR="009F27CE" w:rsidRPr="009F27CE">
        <w:rPr>
          <w:b/>
        </w:rPr>
        <w:t>1954,</w:t>
      </w:r>
      <w:r w:rsidR="009F27CE" w:rsidRPr="009F27CE">
        <w:t xml:space="preserve"> </w:t>
      </w:r>
      <w:r w:rsidR="009F27CE" w:rsidRPr="009F27CE">
        <w:rPr>
          <w:i/>
        </w:rPr>
        <w:t>22</w:t>
      </w:r>
      <w:r w:rsidR="009F27CE" w:rsidRPr="009F27CE">
        <w:t xml:space="preserve"> (8), 1433-1442.</w:t>
      </w:r>
    </w:p>
    <w:p w14:paraId="529D13A2" w14:textId="7239FC02" w:rsidR="009F27CE" w:rsidRPr="009F27CE" w:rsidRDefault="003F3ED2" w:rsidP="009F27CE">
      <w:pPr>
        <w:pStyle w:val="EndNoteBibliography"/>
        <w:spacing w:after="0"/>
        <w:pPrChange w:id="495" w:author="Phillip Gingrich" w:date="2022-03-24T13:03:00Z">
          <w:pPr>
            <w:pStyle w:val="TFReferencesSection"/>
          </w:pPr>
        </w:pPrChange>
      </w:pPr>
      <w:del w:id="496" w:author="Phillip Gingrich" w:date="2022-03-24T13:03:00Z">
        <w:r w:rsidRPr="003F3ED2">
          <w:delText>29</w:delText>
        </w:r>
      </w:del>
      <w:ins w:id="497" w:author="Phillip Gingrich" w:date="2022-03-24T13:03:00Z">
        <w:r w:rsidR="009F27CE" w:rsidRPr="009F27CE">
          <w:t>30</w:t>
        </w:r>
      </w:ins>
      <w:r w:rsidR="009F27CE" w:rsidRPr="009F27CE">
        <w:t>.</w:t>
      </w:r>
      <w:r w:rsidR="009F27CE" w:rsidRPr="009F27CE">
        <w:tab/>
        <w:t xml:space="preserve">Pedregosa, F.; </w:t>
      </w:r>
      <w:ins w:id="498" w:author="Phillip Gingrich" w:date="2022-03-24T13:03:00Z">
        <w:r w:rsidR="009F27CE" w:rsidRPr="009F27CE">
          <w:t xml:space="preserve"> </w:t>
        </w:r>
      </w:ins>
      <w:r w:rsidR="009F27CE" w:rsidRPr="009F27CE">
        <w:t xml:space="preserve">Varoquaux, G.; </w:t>
      </w:r>
      <w:ins w:id="499" w:author="Phillip Gingrich" w:date="2022-03-24T13:03:00Z">
        <w:r w:rsidR="009F27CE" w:rsidRPr="009F27CE">
          <w:t xml:space="preserve"> </w:t>
        </w:r>
      </w:ins>
      <w:r w:rsidR="009F27CE" w:rsidRPr="009F27CE">
        <w:t xml:space="preserve">Gramfort, A.; </w:t>
      </w:r>
      <w:ins w:id="500" w:author="Phillip Gingrich" w:date="2022-03-24T13:03:00Z">
        <w:r w:rsidR="009F27CE" w:rsidRPr="009F27CE">
          <w:t xml:space="preserve"> </w:t>
        </w:r>
      </w:ins>
      <w:r w:rsidR="009F27CE" w:rsidRPr="009F27CE">
        <w:t xml:space="preserve">Michel, V.; </w:t>
      </w:r>
      <w:ins w:id="501" w:author="Phillip Gingrich" w:date="2022-03-24T13:03:00Z">
        <w:r w:rsidR="009F27CE" w:rsidRPr="009F27CE">
          <w:t xml:space="preserve"> </w:t>
        </w:r>
      </w:ins>
      <w:r w:rsidR="009F27CE" w:rsidRPr="009F27CE">
        <w:t xml:space="preserve">Thirion, B.; </w:t>
      </w:r>
      <w:ins w:id="502" w:author="Phillip Gingrich" w:date="2022-03-24T13:03:00Z">
        <w:r w:rsidR="009F27CE" w:rsidRPr="009F27CE">
          <w:t xml:space="preserve"> </w:t>
        </w:r>
      </w:ins>
      <w:r w:rsidR="009F27CE" w:rsidRPr="009F27CE">
        <w:t xml:space="preserve">Grisel, O.; </w:t>
      </w:r>
      <w:ins w:id="503" w:author="Phillip Gingrich" w:date="2022-03-24T13:03:00Z">
        <w:r w:rsidR="009F27CE" w:rsidRPr="009F27CE">
          <w:t xml:space="preserve"> </w:t>
        </w:r>
      </w:ins>
      <w:r w:rsidR="009F27CE" w:rsidRPr="009F27CE">
        <w:t xml:space="preserve">Blondel, M.; </w:t>
      </w:r>
      <w:ins w:id="504" w:author="Phillip Gingrich" w:date="2022-03-24T13:03:00Z">
        <w:r w:rsidR="009F27CE" w:rsidRPr="009F27CE">
          <w:t xml:space="preserve"> </w:t>
        </w:r>
      </w:ins>
      <w:r w:rsidR="009F27CE" w:rsidRPr="009F27CE">
        <w:t>Prettenhofer, P.;</w:t>
      </w:r>
      <w:ins w:id="505" w:author="Phillip Gingrich" w:date="2022-03-24T13:03:00Z">
        <w:r w:rsidR="009F27CE" w:rsidRPr="009F27CE">
          <w:t xml:space="preserve"> </w:t>
        </w:r>
      </w:ins>
      <w:r w:rsidR="009F27CE" w:rsidRPr="009F27CE">
        <w:t xml:space="preserve"> Weiss, R.; Dubourg, V., Scikit-learn: Machine learning in Python. </w:t>
      </w:r>
      <w:r w:rsidR="009F27CE" w:rsidRPr="009F27CE">
        <w:rPr>
          <w:i/>
        </w:rPr>
        <w:t xml:space="preserve">the Journal of machine Learning research </w:t>
      </w:r>
      <w:r w:rsidR="009F27CE" w:rsidRPr="009F27CE">
        <w:rPr>
          <w:b/>
        </w:rPr>
        <w:t>2011,</w:t>
      </w:r>
      <w:r w:rsidR="009F27CE" w:rsidRPr="009F27CE">
        <w:t xml:space="preserve"> </w:t>
      </w:r>
      <w:r w:rsidR="009F27CE" w:rsidRPr="009F27CE">
        <w:rPr>
          <w:i/>
        </w:rPr>
        <w:t>12</w:t>
      </w:r>
      <w:r w:rsidR="009F27CE" w:rsidRPr="009F27CE">
        <w:t>, 2825-2830.</w:t>
      </w:r>
    </w:p>
    <w:p w14:paraId="2D47EEE4" w14:textId="3585D8EE" w:rsidR="009F27CE" w:rsidRPr="009F27CE" w:rsidRDefault="003F3ED2" w:rsidP="009F27CE">
      <w:pPr>
        <w:pStyle w:val="EndNoteBibliography"/>
        <w:spacing w:after="0"/>
        <w:pPrChange w:id="506" w:author="Phillip Gingrich" w:date="2022-03-24T13:03:00Z">
          <w:pPr>
            <w:pStyle w:val="TFReferencesSection"/>
          </w:pPr>
        </w:pPrChange>
      </w:pPr>
      <w:del w:id="507" w:author="Phillip Gingrich" w:date="2022-03-24T13:03:00Z">
        <w:r w:rsidRPr="003F3ED2">
          <w:delText>30</w:delText>
        </w:r>
      </w:del>
      <w:ins w:id="508" w:author="Phillip Gingrich" w:date="2022-03-24T13:03:00Z">
        <w:r w:rsidR="009F27CE" w:rsidRPr="009F27CE">
          <w:t>31</w:t>
        </w:r>
      </w:ins>
      <w:r w:rsidR="009F27CE" w:rsidRPr="009F27CE">
        <w:t>.</w:t>
      </w:r>
      <w:r w:rsidR="009F27CE" w:rsidRPr="009F27CE">
        <w:tab/>
        <w:t xml:space="preserve">Reback, J.; </w:t>
      </w:r>
      <w:ins w:id="509" w:author="Phillip Gingrich" w:date="2022-03-24T13:03:00Z">
        <w:r w:rsidR="009F27CE" w:rsidRPr="009F27CE">
          <w:t xml:space="preserve"> </w:t>
        </w:r>
      </w:ins>
      <w:r w:rsidR="009F27CE" w:rsidRPr="009F27CE">
        <w:t xml:space="preserve">McKinney, W.; </w:t>
      </w:r>
      <w:ins w:id="510" w:author="Phillip Gingrich" w:date="2022-03-24T13:03:00Z">
        <w:r w:rsidR="009F27CE" w:rsidRPr="009F27CE">
          <w:t xml:space="preserve"> </w:t>
        </w:r>
      </w:ins>
      <w:r w:rsidR="009F27CE" w:rsidRPr="009F27CE">
        <w:t xml:space="preserve">Den Van Bossche, J.; </w:t>
      </w:r>
      <w:ins w:id="511" w:author="Phillip Gingrich" w:date="2022-03-24T13:03:00Z">
        <w:r w:rsidR="009F27CE" w:rsidRPr="009F27CE">
          <w:t xml:space="preserve"> </w:t>
        </w:r>
      </w:ins>
      <w:r w:rsidR="009F27CE" w:rsidRPr="009F27CE">
        <w:t xml:space="preserve">Augspurger, T.; </w:t>
      </w:r>
      <w:ins w:id="512" w:author="Phillip Gingrich" w:date="2022-03-24T13:03:00Z">
        <w:r w:rsidR="009F27CE" w:rsidRPr="009F27CE">
          <w:t xml:space="preserve"> </w:t>
        </w:r>
      </w:ins>
      <w:r w:rsidR="009F27CE" w:rsidRPr="009F27CE">
        <w:t xml:space="preserve">Cloud, P.; </w:t>
      </w:r>
      <w:ins w:id="513" w:author="Phillip Gingrich" w:date="2022-03-24T13:03:00Z">
        <w:r w:rsidR="009F27CE" w:rsidRPr="009F27CE">
          <w:t xml:space="preserve"> </w:t>
        </w:r>
      </w:ins>
      <w:r w:rsidR="009F27CE" w:rsidRPr="009F27CE">
        <w:t xml:space="preserve">Klein, A.; </w:t>
      </w:r>
      <w:ins w:id="514" w:author="Phillip Gingrich" w:date="2022-03-24T13:03:00Z">
        <w:r w:rsidR="009F27CE" w:rsidRPr="009F27CE">
          <w:t xml:space="preserve"> </w:t>
        </w:r>
      </w:ins>
      <w:r w:rsidR="009F27CE" w:rsidRPr="009F27CE">
        <w:t xml:space="preserve">Roeschke, M.; </w:t>
      </w:r>
      <w:ins w:id="515" w:author="Phillip Gingrich" w:date="2022-03-24T13:03:00Z">
        <w:r w:rsidR="009F27CE" w:rsidRPr="009F27CE">
          <w:t xml:space="preserve"> </w:t>
        </w:r>
      </w:ins>
      <w:r w:rsidR="009F27CE" w:rsidRPr="009F27CE">
        <w:t xml:space="preserve">Hawkins, S.; </w:t>
      </w:r>
      <w:ins w:id="516" w:author="Phillip Gingrich" w:date="2022-03-24T13:03:00Z">
        <w:r w:rsidR="009F27CE" w:rsidRPr="009F27CE">
          <w:t xml:space="preserve"> </w:t>
        </w:r>
      </w:ins>
      <w:r w:rsidR="009F27CE" w:rsidRPr="009F27CE">
        <w:t xml:space="preserve">Tratner, J.; She, C. </w:t>
      </w:r>
      <w:r w:rsidR="009F27CE" w:rsidRPr="009F27CE">
        <w:rPr>
          <w:i/>
        </w:rPr>
        <w:t>pandas-dev/pandas: Pandas 1.3.4</w:t>
      </w:r>
      <w:r w:rsidR="009F27CE" w:rsidRPr="009F27CE">
        <w:t>, 2021.</w:t>
      </w:r>
    </w:p>
    <w:p w14:paraId="2C5F6DB2" w14:textId="6ADFF435" w:rsidR="009F27CE" w:rsidRPr="009F27CE" w:rsidRDefault="003F3ED2" w:rsidP="009F27CE">
      <w:pPr>
        <w:pStyle w:val="EndNoteBibliography"/>
        <w:spacing w:after="0"/>
        <w:pPrChange w:id="517" w:author="Phillip Gingrich" w:date="2022-03-24T13:03:00Z">
          <w:pPr>
            <w:pStyle w:val="TFReferencesSection"/>
          </w:pPr>
        </w:pPrChange>
      </w:pPr>
      <w:del w:id="518" w:author="Phillip Gingrich" w:date="2022-03-24T13:03:00Z">
        <w:r w:rsidRPr="003F3ED2">
          <w:delText>31</w:delText>
        </w:r>
      </w:del>
      <w:ins w:id="519" w:author="Phillip Gingrich" w:date="2022-03-24T13:03:00Z">
        <w:r w:rsidR="009F27CE" w:rsidRPr="009F27CE">
          <w:t>32</w:t>
        </w:r>
      </w:ins>
      <w:r w:rsidR="009F27CE" w:rsidRPr="009F27CE">
        <w:t>.</w:t>
      </w:r>
      <w:r w:rsidR="009F27CE" w:rsidRPr="009F27CE">
        <w:tab/>
        <w:t xml:space="preserve">Seabold, S.; Perktold, J., statsmodels: Econometric and statistical modeling with python. In </w:t>
      </w:r>
      <w:r w:rsidR="009F27CE" w:rsidRPr="009F27CE">
        <w:rPr>
          <w:i/>
        </w:rPr>
        <w:t>9th Python in Science Conference</w:t>
      </w:r>
      <w:r w:rsidR="009F27CE" w:rsidRPr="009F27CE">
        <w:t>, 2010.</w:t>
      </w:r>
    </w:p>
    <w:p w14:paraId="4E46ADC0" w14:textId="2CA8759D" w:rsidR="009F27CE" w:rsidRPr="009F27CE" w:rsidRDefault="003F3ED2" w:rsidP="009F27CE">
      <w:pPr>
        <w:pStyle w:val="EndNoteBibliography"/>
        <w:spacing w:after="0"/>
        <w:pPrChange w:id="520" w:author="Phillip Gingrich" w:date="2022-03-24T13:03:00Z">
          <w:pPr>
            <w:pStyle w:val="TFReferencesSection"/>
          </w:pPr>
        </w:pPrChange>
      </w:pPr>
      <w:del w:id="521" w:author="Phillip Gingrich" w:date="2022-03-24T13:03:00Z">
        <w:r w:rsidRPr="003F3ED2">
          <w:delText>32</w:delText>
        </w:r>
      </w:del>
      <w:ins w:id="522" w:author="Phillip Gingrich" w:date="2022-03-24T13:03:00Z">
        <w:r w:rsidR="009F27CE" w:rsidRPr="009F27CE">
          <w:t>33</w:t>
        </w:r>
      </w:ins>
      <w:r w:rsidR="009F27CE" w:rsidRPr="009F27CE">
        <w:t>.</w:t>
      </w:r>
      <w:r w:rsidR="009F27CE" w:rsidRPr="009F27CE">
        <w:tab/>
        <w:t xml:space="preserve">Salmerón, R.; </w:t>
      </w:r>
      <w:ins w:id="523" w:author="Phillip Gingrich" w:date="2022-03-24T13:03:00Z">
        <w:r w:rsidR="009F27CE" w:rsidRPr="009F27CE">
          <w:t xml:space="preserve"> </w:t>
        </w:r>
      </w:ins>
      <w:r w:rsidR="009F27CE" w:rsidRPr="009F27CE">
        <w:t xml:space="preserve">García, C.; García, J., Variance inflation factor and condition number in multiple linear regression. </w:t>
      </w:r>
      <w:r w:rsidR="009F27CE" w:rsidRPr="009F27CE">
        <w:rPr>
          <w:i/>
        </w:rPr>
        <w:t xml:space="preserve">Journal of Statistical Computation and Simulation </w:t>
      </w:r>
      <w:r w:rsidR="009F27CE" w:rsidRPr="009F27CE">
        <w:rPr>
          <w:b/>
        </w:rPr>
        <w:t>2018,</w:t>
      </w:r>
      <w:r w:rsidR="009F27CE" w:rsidRPr="009F27CE">
        <w:t xml:space="preserve"> </w:t>
      </w:r>
      <w:r w:rsidR="009F27CE" w:rsidRPr="009F27CE">
        <w:rPr>
          <w:i/>
        </w:rPr>
        <w:t>88</w:t>
      </w:r>
      <w:r w:rsidR="009F27CE" w:rsidRPr="009F27CE">
        <w:t xml:space="preserve"> (12), 2365-2384.</w:t>
      </w:r>
    </w:p>
    <w:p w14:paraId="2738913D" w14:textId="55B4D24A" w:rsidR="009F27CE" w:rsidRPr="009F27CE" w:rsidRDefault="003F3ED2" w:rsidP="009F27CE">
      <w:pPr>
        <w:pStyle w:val="EndNoteBibliography"/>
        <w:spacing w:after="0"/>
        <w:pPrChange w:id="524" w:author="Phillip Gingrich" w:date="2022-03-24T13:03:00Z">
          <w:pPr>
            <w:pStyle w:val="TFReferencesSection"/>
          </w:pPr>
        </w:pPrChange>
      </w:pPr>
      <w:del w:id="525" w:author="Phillip Gingrich" w:date="2022-03-24T13:03:00Z">
        <w:r w:rsidRPr="003F3ED2">
          <w:delText>33</w:delText>
        </w:r>
      </w:del>
      <w:ins w:id="526" w:author="Phillip Gingrich" w:date="2022-03-24T13:03:00Z">
        <w:r w:rsidR="009F27CE" w:rsidRPr="009F27CE">
          <w:t>34</w:t>
        </w:r>
      </w:ins>
      <w:r w:rsidR="009F27CE" w:rsidRPr="009F27CE">
        <w:t>.</w:t>
      </w:r>
      <w:r w:rsidR="009F27CE" w:rsidRPr="009F27CE">
        <w:tab/>
        <w:t xml:space="preserve">Shapiro, S. S.; Wilk, M. B., An analysis of variance test for normality (complete samples). </w:t>
      </w:r>
      <w:r w:rsidR="009F27CE" w:rsidRPr="009F27CE">
        <w:rPr>
          <w:i/>
        </w:rPr>
        <w:t xml:space="preserve">Biometrika </w:t>
      </w:r>
      <w:r w:rsidR="009F27CE" w:rsidRPr="009F27CE">
        <w:rPr>
          <w:b/>
        </w:rPr>
        <w:t>1965,</w:t>
      </w:r>
      <w:r w:rsidR="009F27CE" w:rsidRPr="009F27CE">
        <w:t xml:space="preserve"> </w:t>
      </w:r>
      <w:r w:rsidR="009F27CE" w:rsidRPr="009F27CE">
        <w:rPr>
          <w:i/>
        </w:rPr>
        <w:t>52</w:t>
      </w:r>
      <w:r w:rsidR="009F27CE" w:rsidRPr="009F27CE">
        <w:t xml:space="preserve"> (3/4), 591-611.</w:t>
      </w:r>
    </w:p>
    <w:p w14:paraId="42BB7218" w14:textId="14F43AF3" w:rsidR="009F27CE" w:rsidRPr="009F27CE" w:rsidRDefault="003F3ED2" w:rsidP="009F27CE">
      <w:pPr>
        <w:pStyle w:val="EndNoteBibliography"/>
        <w:spacing w:after="0"/>
        <w:pPrChange w:id="527" w:author="Phillip Gingrich" w:date="2022-03-24T13:03:00Z">
          <w:pPr>
            <w:pStyle w:val="TFReferencesSection"/>
          </w:pPr>
        </w:pPrChange>
      </w:pPr>
      <w:del w:id="528" w:author="Phillip Gingrich" w:date="2022-03-24T13:03:00Z">
        <w:r w:rsidRPr="003F3ED2">
          <w:delText>34.</w:delText>
        </w:r>
        <w:r w:rsidRPr="003F3ED2">
          <w:tab/>
        </w:r>
      </w:del>
      <w:moveToRangeStart w:id="529" w:author="Phillip Gingrich" w:date="2022-03-24T13:03:00Z" w:name="move99019444"/>
      <w:moveTo w:id="530" w:author="Phillip Gingrich" w:date="2022-03-24T13:03:00Z">
        <w:r w:rsidR="009F27CE" w:rsidRPr="009F27CE">
          <w:t>35.</w:t>
        </w:r>
        <w:r w:rsidR="009F27CE" w:rsidRPr="009F27CE">
          <w:tab/>
        </w:r>
      </w:moveTo>
      <w:moveToRangeEnd w:id="529"/>
      <w:r w:rsidR="009F27CE" w:rsidRPr="009F27CE">
        <w:t xml:space="preserve">Frisch, M. J.; </w:t>
      </w:r>
      <w:ins w:id="531" w:author="Phillip Gingrich" w:date="2022-03-24T13:03:00Z">
        <w:r w:rsidR="009F27CE" w:rsidRPr="009F27CE">
          <w:t xml:space="preserve"> </w:t>
        </w:r>
      </w:ins>
      <w:r w:rsidR="009F27CE" w:rsidRPr="009F27CE">
        <w:t xml:space="preserve">Trucks, G. W.; </w:t>
      </w:r>
      <w:ins w:id="532" w:author="Phillip Gingrich" w:date="2022-03-24T13:03:00Z">
        <w:r w:rsidR="009F27CE" w:rsidRPr="009F27CE">
          <w:t xml:space="preserve"> </w:t>
        </w:r>
      </w:ins>
      <w:r w:rsidR="009F27CE" w:rsidRPr="009F27CE">
        <w:t xml:space="preserve">Schlegel, H. B.; </w:t>
      </w:r>
      <w:ins w:id="533" w:author="Phillip Gingrich" w:date="2022-03-24T13:03:00Z">
        <w:r w:rsidR="009F27CE" w:rsidRPr="009F27CE">
          <w:t xml:space="preserve"> </w:t>
        </w:r>
      </w:ins>
      <w:r w:rsidR="009F27CE" w:rsidRPr="009F27CE">
        <w:t xml:space="preserve">Scuseria, G. E.; </w:t>
      </w:r>
      <w:ins w:id="534" w:author="Phillip Gingrich" w:date="2022-03-24T13:03:00Z">
        <w:r w:rsidR="009F27CE" w:rsidRPr="009F27CE">
          <w:t xml:space="preserve"> </w:t>
        </w:r>
      </w:ins>
      <w:r w:rsidR="009F27CE" w:rsidRPr="009F27CE">
        <w:t xml:space="preserve">Robb, M. A.; </w:t>
      </w:r>
      <w:ins w:id="535" w:author="Phillip Gingrich" w:date="2022-03-24T13:03:00Z">
        <w:r w:rsidR="009F27CE" w:rsidRPr="009F27CE">
          <w:t xml:space="preserve"> </w:t>
        </w:r>
      </w:ins>
      <w:r w:rsidR="009F27CE" w:rsidRPr="009F27CE">
        <w:t xml:space="preserve">Cheeseman, J. R.; </w:t>
      </w:r>
      <w:ins w:id="536" w:author="Phillip Gingrich" w:date="2022-03-24T13:03:00Z">
        <w:r w:rsidR="009F27CE" w:rsidRPr="009F27CE">
          <w:t xml:space="preserve"> </w:t>
        </w:r>
      </w:ins>
      <w:r w:rsidR="009F27CE" w:rsidRPr="009F27CE">
        <w:t xml:space="preserve">Scalmani, G.; </w:t>
      </w:r>
      <w:ins w:id="537" w:author="Phillip Gingrich" w:date="2022-03-24T13:03:00Z">
        <w:r w:rsidR="009F27CE" w:rsidRPr="009F27CE">
          <w:t xml:space="preserve"> </w:t>
        </w:r>
      </w:ins>
      <w:r w:rsidR="009F27CE" w:rsidRPr="009F27CE">
        <w:t xml:space="preserve">Barone, V.; </w:t>
      </w:r>
      <w:ins w:id="538" w:author="Phillip Gingrich" w:date="2022-03-24T13:03:00Z">
        <w:r w:rsidR="009F27CE" w:rsidRPr="009F27CE">
          <w:t xml:space="preserve"> </w:t>
        </w:r>
      </w:ins>
      <w:r w:rsidR="009F27CE" w:rsidRPr="009F27CE">
        <w:t xml:space="preserve">Petersson, G. A.; </w:t>
      </w:r>
      <w:ins w:id="539" w:author="Phillip Gingrich" w:date="2022-03-24T13:03:00Z">
        <w:r w:rsidR="009F27CE" w:rsidRPr="009F27CE">
          <w:t xml:space="preserve"> </w:t>
        </w:r>
      </w:ins>
      <w:r w:rsidR="009F27CE" w:rsidRPr="009F27CE">
        <w:t xml:space="preserve">Nakatsuji, H.; </w:t>
      </w:r>
      <w:ins w:id="540" w:author="Phillip Gingrich" w:date="2022-03-24T13:03:00Z">
        <w:r w:rsidR="009F27CE" w:rsidRPr="009F27CE">
          <w:t xml:space="preserve"> </w:t>
        </w:r>
      </w:ins>
      <w:r w:rsidR="009F27CE" w:rsidRPr="009F27CE">
        <w:t xml:space="preserve">Li, X.; </w:t>
      </w:r>
      <w:ins w:id="541" w:author="Phillip Gingrich" w:date="2022-03-24T13:03:00Z">
        <w:r w:rsidR="009F27CE" w:rsidRPr="009F27CE">
          <w:t xml:space="preserve"> </w:t>
        </w:r>
      </w:ins>
      <w:r w:rsidR="009F27CE" w:rsidRPr="009F27CE">
        <w:t xml:space="preserve">Caricato, M.; </w:t>
      </w:r>
      <w:ins w:id="542" w:author="Phillip Gingrich" w:date="2022-03-24T13:03:00Z">
        <w:r w:rsidR="009F27CE" w:rsidRPr="009F27CE">
          <w:t xml:space="preserve"> </w:t>
        </w:r>
      </w:ins>
      <w:r w:rsidR="009F27CE" w:rsidRPr="009F27CE">
        <w:t xml:space="preserve">Marenich, A. V.; </w:t>
      </w:r>
      <w:ins w:id="543" w:author="Phillip Gingrich" w:date="2022-03-24T13:03:00Z">
        <w:r w:rsidR="009F27CE" w:rsidRPr="009F27CE">
          <w:t xml:space="preserve"> </w:t>
        </w:r>
      </w:ins>
      <w:r w:rsidR="009F27CE" w:rsidRPr="009F27CE">
        <w:t xml:space="preserve">Bloino, J.; </w:t>
      </w:r>
      <w:ins w:id="544" w:author="Phillip Gingrich" w:date="2022-03-24T13:03:00Z">
        <w:r w:rsidR="009F27CE" w:rsidRPr="009F27CE">
          <w:t xml:space="preserve"> </w:t>
        </w:r>
      </w:ins>
      <w:r w:rsidR="009F27CE" w:rsidRPr="009F27CE">
        <w:t xml:space="preserve">Janesko, B. G.; </w:t>
      </w:r>
      <w:ins w:id="545" w:author="Phillip Gingrich" w:date="2022-03-24T13:03:00Z">
        <w:r w:rsidR="009F27CE" w:rsidRPr="009F27CE">
          <w:t xml:space="preserve"> </w:t>
        </w:r>
      </w:ins>
      <w:r w:rsidR="009F27CE" w:rsidRPr="009F27CE">
        <w:t xml:space="preserve">Gomperts, R.; </w:t>
      </w:r>
      <w:ins w:id="546" w:author="Phillip Gingrich" w:date="2022-03-24T13:03:00Z">
        <w:r w:rsidR="009F27CE" w:rsidRPr="009F27CE">
          <w:t xml:space="preserve"> </w:t>
        </w:r>
      </w:ins>
      <w:r w:rsidR="009F27CE" w:rsidRPr="009F27CE">
        <w:t xml:space="preserve">Mennucci, B.; </w:t>
      </w:r>
      <w:ins w:id="547" w:author="Phillip Gingrich" w:date="2022-03-24T13:03:00Z">
        <w:r w:rsidR="009F27CE" w:rsidRPr="009F27CE">
          <w:t xml:space="preserve"> </w:t>
        </w:r>
      </w:ins>
      <w:r w:rsidR="009F27CE" w:rsidRPr="009F27CE">
        <w:t xml:space="preserve">Hratchian, H. P.; </w:t>
      </w:r>
      <w:ins w:id="548" w:author="Phillip Gingrich" w:date="2022-03-24T13:03:00Z">
        <w:r w:rsidR="009F27CE" w:rsidRPr="009F27CE">
          <w:t xml:space="preserve"> </w:t>
        </w:r>
      </w:ins>
      <w:r w:rsidR="009F27CE" w:rsidRPr="009F27CE">
        <w:t xml:space="preserve">Ortiz, J. V.; </w:t>
      </w:r>
      <w:ins w:id="549" w:author="Phillip Gingrich" w:date="2022-03-24T13:03:00Z">
        <w:r w:rsidR="009F27CE" w:rsidRPr="009F27CE">
          <w:t xml:space="preserve"> </w:t>
        </w:r>
      </w:ins>
      <w:r w:rsidR="009F27CE" w:rsidRPr="009F27CE">
        <w:t xml:space="preserve">Izmaylov, A. F.; </w:t>
      </w:r>
      <w:ins w:id="550" w:author="Phillip Gingrich" w:date="2022-03-24T13:03:00Z">
        <w:r w:rsidR="009F27CE" w:rsidRPr="009F27CE">
          <w:t xml:space="preserve"> </w:t>
        </w:r>
      </w:ins>
      <w:r w:rsidR="009F27CE" w:rsidRPr="009F27CE">
        <w:t xml:space="preserve">Sonnenberg, J. L.; </w:t>
      </w:r>
      <w:ins w:id="551" w:author="Phillip Gingrich" w:date="2022-03-24T13:03:00Z">
        <w:r w:rsidR="009F27CE" w:rsidRPr="009F27CE">
          <w:t xml:space="preserve"> </w:t>
        </w:r>
      </w:ins>
      <w:r w:rsidR="009F27CE" w:rsidRPr="009F27CE">
        <w:t xml:space="preserve">Williams; </w:t>
      </w:r>
      <w:ins w:id="552" w:author="Phillip Gingrich" w:date="2022-03-24T13:03:00Z">
        <w:r w:rsidR="009F27CE" w:rsidRPr="009F27CE">
          <w:t xml:space="preserve"> </w:t>
        </w:r>
      </w:ins>
      <w:r w:rsidR="009F27CE" w:rsidRPr="009F27CE">
        <w:t xml:space="preserve">Ding, F.; </w:t>
      </w:r>
      <w:ins w:id="553" w:author="Phillip Gingrich" w:date="2022-03-24T13:03:00Z">
        <w:r w:rsidR="009F27CE" w:rsidRPr="009F27CE">
          <w:t xml:space="preserve"> </w:t>
        </w:r>
      </w:ins>
      <w:r w:rsidR="009F27CE" w:rsidRPr="009F27CE">
        <w:t xml:space="preserve">Lipparini, F.; </w:t>
      </w:r>
      <w:ins w:id="554" w:author="Phillip Gingrich" w:date="2022-03-24T13:03:00Z">
        <w:r w:rsidR="009F27CE" w:rsidRPr="009F27CE">
          <w:t xml:space="preserve"> </w:t>
        </w:r>
      </w:ins>
      <w:r w:rsidR="009F27CE" w:rsidRPr="009F27CE">
        <w:t xml:space="preserve">Egidi, F.; </w:t>
      </w:r>
      <w:ins w:id="555" w:author="Phillip Gingrich" w:date="2022-03-24T13:03:00Z">
        <w:r w:rsidR="009F27CE" w:rsidRPr="009F27CE">
          <w:t xml:space="preserve"> </w:t>
        </w:r>
      </w:ins>
      <w:r w:rsidR="009F27CE" w:rsidRPr="009F27CE">
        <w:t xml:space="preserve">Goings, J.; </w:t>
      </w:r>
      <w:ins w:id="556" w:author="Phillip Gingrich" w:date="2022-03-24T13:03:00Z">
        <w:r w:rsidR="009F27CE" w:rsidRPr="009F27CE">
          <w:t xml:space="preserve"> </w:t>
        </w:r>
      </w:ins>
      <w:r w:rsidR="009F27CE" w:rsidRPr="009F27CE">
        <w:t xml:space="preserve">Peng, B.; </w:t>
      </w:r>
      <w:ins w:id="557" w:author="Phillip Gingrich" w:date="2022-03-24T13:03:00Z">
        <w:r w:rsidR="009F27CE" w:rsidRPr="009F27CE">
          <w:t xml:space="preserve"> </w:t>
        </w:r>
      </w:ins>
      <w:r w:rsidR="009F27CE" w:rsidRPr="009F27CE">
        <w:t xml:space="preserve">Petrone, A.; </w:t>
      </w:r>
      <w:ins w:id="558" w:author="Phillip Gingrich" w:date="2022-03-24T13:03:00Z">
        <w:r w:rsidR="009F27CE" w:rsidRPr="009F27CE">
          <w:t xml:space="preserve"> </w:t>
        </w:r>
      </w:ins>
      <w:r w:rsidR="009F27CE" w:rsidRPr="009F27CE">
        <w:t xml:space="preserve">Henderson, T.; </w:t>
      </w:r>
      <w:ins w:id="559" w:author="Phillip Gingrich" w:date="2022-03-24T13:03:00Z">
        <w:r w:rsidR="009F27CE" w:rsidRPr="009F27CE">
          <w:t xml:space="preserve"> </w:t>
        </w:r>
      </w:ins>
      <w:r w:rsidR="009F27CE" w:rsidRPr="009F27CE">
        <w:t xml:space="preserve">Ranasinghe, D.; </w:t>
      </w:r>
      <w:ins w:id="560" w:author="Phillip Gingrich" w:date="2022-03-24T13:03:00Z">
        <w:r w:rsidR="009F27CE" w:rsidRPr="009F27CE">
          <w:t xml:space="preserve"> </w:t>
        </w:r>
      </w:ins>
      <w:r w:rsidR="009F27CE" w:rsidRPr="009F27CE">
        <w:t xml:space="preserve">Zakrzewski, V. G.; </w:t>
      </w:r>
      <w:ins w:id="561" w:author="Phillip Gingrich" w:date="2022-03-24T13:03:00Z">
        <w:r w:rsidR="009F27CE" w:rsidRPr="009F27CE">
          <w:t xml:space="preserve"> </w:t>
        </w:r>
      </w:ins>
      <w:r w:rsidR="009F27CE" w:rsidRPr="009F27CE">
        <w:t xml:space="preserve">Gao, J.; </w:t>
      </w:r>
      <w:ins w:id="562" w:author="Phillip Gingrich" w:date="2022-03-24T13:03:00Z">
        <w:r w:rsidR="009F27CE" w:rsidRPr="009F27CE">
          <w:t xml:space="preserve"> </w:t>
        </w:r>
      </w:ins>
      <w:r w:rsidR="009F27CE" w:rsidRPr="009F27CE">
        <w:t xml:space="preserve">Rega, N.; </w:t>
      </w:r>
      <w:ins w:id="563" w:author="Phillip Gingrich" w:date="2022-03-24T13:03:00Z">
        <w:r w:rsidR="009F27CE" w:rsidRPr="009F27CE">
          <w:t xml:space="preserve"> </w:t>
        </w:r>
      </w:ins>
      <w:r w:rsidR="009F27CE" w:rsidRPr="009F27CE">
        <w:t xml:space="preserve">Zheng, G.; </w:t>
      </w:r>
      <w:ins w:id="564" w:author="Phillip Gingrich" w:date="2022-03-24T13:03:00Z">
        <w:r w:rsidR="009F27CE" w:rsidRPr="009F27CE">
          <w:t xml:space="preserve"> </w:t>
        </w:r>
      </w:ins>
      <w:r w:rsidR="009F27CE" w:rsidRPr="009F27CE">
        <w:t xml:space="preserve">Liang, W.; </w:t>
      </w:r>
      <w:ins w:id="565" w:author="Phillip Gingrich" w:date="2022-03-24T13:03:00Z">
        <w:r w:rsidR="009F27CE" w:rsidRPr="009F27CE">
          <w:t xml:space="preserve"> </w:t>
        </w:r>
      </w:ins>
      <w:r w:rsidR="009F27CE" w:rsidRPr="009F27CE">
        <w:t xml:space="preserve">Hada, M.; </w:t>
      </w:r>
      <w:ins w:id="566" w:author="Phillip Gingrich" w:date="2022-03-24T13:03:00Z">
        <w:r w:rsidR="009F27CE" w:rsidRPr="009F27CE">
          <w:t xml:space="preserve"> </w:t>
        </w:r>
      </w:ins>
      <w:r w:rsidR="009F27CE" w:rsidRPr="009F27CE">
        <w:t xml:space="preserve">Ehara, M.; </w:t>
      </w:r>
      <w:ins w:id="567" w:author="Phillip Gingrich" w:date="2022-03-24T13:03:00Z">
        <w:r w:rsidR="009F27CE" w:rsidRPr="009F27CE">
          <w:t xml:space="preserve"> </w:t>
        </w:r>
      </w:ins>
      <w:r w:rsidR="009F27CE" w:rsidRPr="009F27CE">
        <w:t xml:space="preserve">Toyota, K.; </w:t>
      </w:r>
      <w:ins w:id="568" w:author="Phillip Gingrich" w:date="2022-03-24T13:03:00Z">
        <w:r w:rsidR="009F27CE" w:rsidRPr="009F27CE">
          <w:t xml:space="preserve"> </w:t>
        </w:r>
      </w:ins>
      <w:r w:rsidR="009F27CE" w:rsidRPr="009F27CE">
        <w:t xml:space="preserve">Fukuda, R.; </w:t>
      </w:r>
      <w:ins w:id="569" w:author="Phillip Gingrich" w:date="2022-03-24T13:03:00Z">
        <w:r w:rsidR="009F27CE" w:rsidRPr="009F27CE">
          <w:t xml:space="preserve"> </w:t>
        </w:r>
      </w:ins>
      <w:r w:rsidR="009F27CE" w:rsidRPr="009F27CE">
        <w:t xml:space="preserve">Hasegawa, J.; </w:t>
      </w:r>
      <w:ins w:id="570" w:author="Phillip Gingrich" w:date="2022-03-24T13:03:00Z">
        <w:r w:rsidR="009F27CE" w:rsidRPr="009F27CE">
          <w:t xml:space="preserve"> </w:t>
        </w:r>
      </w:ins>
      <w:r w:rsidR="009F27CE" w:rsidRPr="009F27CE">
        <w:t xml:space="preserve">Ishida, M.; </w:t>
      </w:r>
      <w:ins w:id="571" w:author="Phillip Gingrich" w:date="2022-03-24T13:03:00Z">
        <w:r w:rsidR="009F27CE" w:rsidRPr="009F27CE">
          <w:t xml:space="preserve"> </w:t>
        </w:r>
      </w:ins>
      <w:r w:rsidR="009F27CE" w:rsidRPr="009F27CE">
        <w:t xml:space="preserve">Nakajima, T.; </w:t>
      </w:r>
      <w:ins w:id="572" w:author="Phillip Gingrich" w:date="2022-03-24T13:03:00Z">
        <w:r w:rsidR="009F27CE" w:rsidRPr="009F27CE">
          <w:t xml:space="preserve"> </w:t>
        </w:r>
      </w:ins>
      <w:r w:rsidR="009F27CE" w:rsidRPr="009F27CE">
        <w:t xml:space="preserve">Honda, Y.; </w:t>
      </w:r>
      <w:ins w:id="573" w:author="Phillip Gingrich" w:date="2022-03-24T13:03:00Z">
        <w:r w:rsidR="009F27CE" w:rsidRPr="009F27CE">
          <w:t xml:space="preserve"> </w:t>
        </w:r>
      </w:ins>
      <w:r w:rsidR="009F27CE" w:rsidRPr="009F27CE">
        <w:t xml:space="preserve">Kitao, O.; </w:t>
      </w:r>
      <w:ins w:id="574" w:author="Phillip Gingrich" w:date="2022-03-24T13:03:00Z">
        <w:r w:rsidR="009F27CE" w:rsidRPr="009F27CE">
          <w:t xml:space="preserve"> </w:t>
        </w:r>
      </w:ins>
      <w:r w:rsidR="009F27CE" w:rsidRPr="009F27CE">
        <w:t xml:space="preserve">Nakai, H.; </w:t>
      </w:r>
      <w:ins w:id="575" w:author="Phillip Gingrich" w:date="2022-03-24T13:03:00Z">
        <w:r w:rsidR="009F27CE" w:rsidRPr="009F27CE">
          <w:t xml:space="preserve"> </w:t>
        </w:r>
      </w:ins>
      <w:r w:rsidR="009F27CE" w:rsidRPr="009F27CE">
        <w:t xml:space="preserve">Vreven, T.; </w:t>
      </w:r>
      <w:ins w:id="576" w:author="Phillip Gingrich" w:date="2022-03-24T13:03:00Z">
        <w:r w:rsidR="009F27CE" w:rsidRPr="009F27CE">
          <w:t xml:space="preserve"> </w:t>
        </w:r>
      </w:ins>
      <w:r w:rsidR="009F27CE" w:rsidRPr="009F27CE">
        <w:t xml:space="preserve">Throssell, K.; </w:t>
      </w:r>
      <w:ins w:id="577" w:author="Phillip Gingrich" w:date="2022-03-24T13:03:00Z">
        <w:r w:rsidR="009F27CE" w:rsidRPr="009F27CE">
          <w:t xml:space="preserve"> </w:t>
        </w:r>
      </w:ins>
      <w:r w:rsidR="009F27CE" w:rsidRPr="009F27CE">
        <w:t xml:space="preserve">Montgomery Jr., J. A.; </w:t>
      </w:r>
      <w:ins w:id="578" w:author="Phillip Gingrich" w:date="2022-03-24T13:03:00Z">
        <w:r w:rsidR="009F27CE" w:rsidRPr="009F27CE">
          <w:t xml:space="preserve"> </w:t>
        </w:r>
      </w:ins>
      <w:r w:rsidR="009F27CE" w:rsidRPr="009F27CE">
        <w:t xml:space="preserve">Peralta, J. E.; </w:t>
      </w:r>
      <w:ins w:id="579" w:author="Phillip Gingrich" w:date="2022-03-24T13:03:00Z">
        <w:r w:rsidR="009F27CE" w:rsidRPr="009F27CE">
          <w:t xml:space="preserve"> </w:t>
        </w:r>
      </w:ins>
      <w:r w:rsidR="009F27CE" w:rsidRPr="009F27CE">
        <w:t xml:space="preserve">Ogliaro, F.; </w:t>
      </w:r>
      <w:ins w:id="580" w:author="Phillip Gingrich" w:date="2022-03-24T13:03:00Z">
        <w:r w:rsidR="009F27CE" w:rsidRPr="009F27CE">
          <w:t xml:space="preserve"> </w:t>
        </w:r>
      </w:ins>
      <w:r w:rsidR="009F27CE" w:rsidRPr="009F27CE">
        <w:t xml:space="preserve">Bearpark, M. J.; </w:t>
      </w:r>
      <w:ins w:id="581" w:author="Phillip Gingrich" w:date="2022-03-24T13:03:00Z">
        <w:r w:rsidR="009F27CE" w:rsidRPr="009F27CE">
          <w:t xml:space="preserve"> </w:t>
        </w:r>
      </w:ins>
      <w:r w:rsidR="009F27CE" w:rsidRPr="009F27CE">
        <w:t xml:space="preserve">Heyd, J. J.; </w:t>
      </w:r>
      <w:ins w:id="582" w:author="Phillip Gingrich" w:date="2022-03-24T13:03:00Z">
        <w:r w:rsidR="009F27CE" w:rsidRPr="009F27CE">
          <w:t xml:space="preserve"> </w:t>
        </w:r>
      </w:ins>
      <w:r w:rsidR="009F27CE" w:rsidRPr="009F27CE">
        <w:t xml:space="preserve">Brothers, E. N.; </w:t>
      </w:r>
      <w:ins w:id="583" w:author="Phillip Gingrich" w:date="2022-03-24T13:03:00Z">
        <w:r w:rsidR="009F27CE" w:rsidRPr="009F27CE">
          <w:t xml:space="preserve"> </w:t>
        </w:r>
      </w:ins>
      <w:r w:rsidR="009F27CE" w:rsidRPr="009F27CE">
        <w:t xml:space="preserve">Kudin, K. N.; </w:t>
      </w:r>
      <w:ins w:id="584" w:author="Phillip Gingrich" w:date="2022-03-24T13:03:00Z">
        <w:r w:rsidR="009F27CE" w:rsidRPr="009F27CE">
          <w:t xml:space="preserve"> </w:t>
        </w:r>
      </w:ins>
      <w:r w:rsidR="009F27CE" w:rsidRPr="009F27CE">
        <w:t xml:space="preserve">Staroverov, V. N.; </w:t>
      </w:r>
      <w:ins w:id="585" w:author="Phillip Gingrich" w:date="2022-03-24T13:03:00Z">
        <w:r w:rsidR="009F27CE" w:rsidRPr="009F27CE">
          <w:t xml:space="preserve"> </w:t>
        </w:r>
      </w:ins>
      <w:r w:rsidR="009F27CE" w:rsidRPr="009F27CE">
        <w:t xml:space="preserve">Keith, T. A.; </w:t>
      </w:r>
      <w:ins w:id="586" w:author="Phillip Gingrich" w:date="2022-03-24T13:03:00Z">
        <w:r w:rsidR="009F27CE" w:rsidRPr="009F27CE">
          <w:t xml:space="preserve"> </w:t>
        </w:r>
      </w:ins>
      <w:r w:rsidR="009F27CE" w:rsidRPr="009F27CE">
        <w:t xml:space="preserve">Kobayashi, R.; </w:t>
      </w:r>
      <w:ins w:id="587" w:author="Phillip Gingrich" w:date="2022-03-24T13:03:00Z">
        <w:r w:rsidR="009F27CE" w:rsidRPr="009F27CE">
          <w:t xml:space="preserve"> </w:t>
        </w:r>
      </w:ins>
      <w:r w:rsidR="009F27CE" w:rsidRPr="009F27CE">
        <w:t xml:space="preserve">Normand, J.; </w:t>
      </w:r>
      <w:ins w:id="588" w:author="Phillip Gingrich" w:date="2022-03-24T13:03:00Z">
        <w:r w:rsidR="009F27CE" w:rsidRPr="009F27CE">
          <w:t xml:space="preserve"> </w:t>
        </w:r>
      </w:ins>
      <w:r w:rsidR="009F27CE" w:rsidRPr="009F27CE">
        <w:t xml:space="preserve">Raghavachari, K.; </w:t>
      </w:r>
      <w:ins w:id="589" w:author="Phillip Gingrich" w:date="2022-03-24T13:03:00Z">
        <w:r w:rsidR="009F27CE" w:rsidRPr="009F27CE">
          <w:t xml:space="preserve"> </w:t>
        </w:r>
      </w:ins>
      <w:r w:rsidR="009F27CE" w:rsidRPr="009F27CE">
        <w:t xml:space="preserve">Rendell, A. P.; </w:t>
      </w:r>
      <w:ins w:id="590" w:author="Phillip Gingrich" w:date="2022-03-24T13:03:00Z">
        <w:r w:rsidR="009F27CE" w:rsidRPr="009F27CE">
          <w:t xml:space="preserve"> </w:t>
        </w:r>
      </w:ins>
      <w:r w:rsidR="009F27CE" w:rsidRPr="009F27CE">
        <w:t xml:space="preserve">Burant, J. C.; </w:t>
      </w:r>
      <w:ins w:id="591" w:author="Phillip Gingrich" w:date="2022-03-24T13:03:00Z">
        <w:r w:rsidR="009F27CE" w:rsidRPr="009F27CE">
          <w:t xml:space="preserve"> </w:t>
        </w:r>
      </w:ins>
      <w:r w:rsidR="009F27CE" w:rsidRPr="009F27CE">
        <w:t xml:space="preserve">Iyengar, S. S.; </w:t>
      </w:r>
      <w:ins w:id="592" w:author="Phillip Gingrich" w:date="2022-03-24T13:03:00Z">
        <w:r w:rsidR="009F27CE" w:rsidRPr="009F27CE">
          <w:t xml:space="preserve"> </w:t>
        </w:r>
      </w:ins>
      <w:r w:rsidR="009F27CE" w:rsidRPr="009F27CE">
        <w:t xml:space="preserve">Tomasi, J.; </w:t>
      </w:r>
      <w:ins w:id="593" w:author="Phillip Gingrich" w:date="2022-03-24T13:03:00Z">
        <w:r w:rsidR="009F27CE" w:rsidRPr="009F27CE">
          <w:t xml:space="preserve"> </w:t>
        </w:r>
      </w:ins>
      <w:r w:rsidR="009F27CE" w:rsidRPr="009F27CE">
        <w:t xml:space="preserve">Cossi, M.; </w:t>
      </w:r>
      <w:ins w:id="594" w:author="Phillip Gingrich" w:date="2022-03-24T13:03:00Z">
        <w:r w:rsidR="009F27CE" w:rsidRPr="009F27CE">
          <w:t xml:space="preserve"> </w:t>
        </w:r>
      </w:ins>
      <w:r w:rsidR="009F27CE" w:rsidRPr="009F27CE">
        <w:t xml:space="preserve">Millam, J. M.; </w:t>
      </w:r>
      <w:ins w:id="595" w:author="Phillip Gingrich" w:date="2022-03-24T13:03:00Z">
        <w:r w:rsidR="009F27CE" w:rsidRPr="009F27CE">
          <w:t xml:space="preserve"> </w:t>
        </w:r>
      </w:ins>
      <w:r w:rsidR="009F27CE" w:rsidRPr="009F27CE">
        <w:t xml:space="preserve">Klene, M.; </w:t>
      </w:r>
      <w:ins w:id="596" w:author="Phillip Gingrich" w:date="2022-03-24T13:03:00Z">
        <w:r w:rsidR="009F27CE" w:rsidRPr="009F27CE">
          <w:t xml:space="preserve"> </w:t>
        </w:r>
      </w:ins>
      <w:r w:rsidR="009F27CE" w:rsidRPr="009F27CE">
        <w:t xml:space="preserve">Adamo, C.; </w:t>
      </w:r>
      <w:ins w:id="597" w:author="Phillip Gingrich" w:date="2022-03-24T13:03:00Z">
        <w:r w:rsidR="009F27CE" w:rsidRPr="009F27CE">
          <w:t xml:space="preserve"> </w:t>
        </w:r>
      </w:ins>
      <w:r w:rsidR="009F27CE" w:rsidRPr="009F27CE">
        <w:t xml:space="preserve">Cammi, R.; </w:t>
      </w:r>
      <w:ins w:id="598" w:author="Phillip Gingrich" w:date="2022-03-24T13:03:00Z">
        <w:r w:rsidR="009F27CE" w:rsidRPr="009F27CE">
          <w:t xml:space="preserve"> </w:t>
        </w:r>
      </w:ins>
      <w:r w:rsidR="009F27CE" w:rsidRPr="009F27CE">
        <w:t xml:space="preserve">Ochterski, J. W.; </w:t>
      </w:r>
      <w:ins w:id="599" w:author="Phillip Gingrich" w:date="2022-03-24T13:03:00Z">
        <w:r w:rsidR="009F27CE" w:rsidRPr="009F27CE">
          <w:t xml:space="preserve"> </w:t>
        </w:r>
      </w:ins>
      <w:r w:rsidR="009F27CE" w:rsidRPr="009F27CE">
        <w:t xml:space="preserve">Martin, R. L.; </w:t>
      </w:r>
      <w:ins w:id="600" w:author="Phillip Gingrich" w:date="2022-03-24T13:03:00Z">
        <w:r w:rsidR="009F27CE" w:rsidRPr="009F27CE">
          <w:t xml:space="preserve"> </w:t>
        </w:r>
      </w:ins>
      <w:r w:rsidR="009F27CE" w:rsidRPr="009F27CE">
        <w:t xml:space="preserve">Morokuma, K.; </w:t>
      </w:r>
      <w:ins w:id="601" w:author="Phillip Gingrich" w:date="2022-03-24T13:03:00Z">
        <w:r w:rsidR="009F27CE" w:rsidRPr="009F27CE">
          <w:t xml:space="preserve"> </w:t>
        </w:r>
      </w:ins>
      <w:r w:rsidR="009F27CE" w:rsidRPr="009F27CE">
        <w:t xml:space="preserve">Farkas, O.; </w:t>
      </w:r>
      <w:ins w:id="602" w:author="Phillip Gingrich" w:date="2022-03-24T13:03:00Z">
        <w:r w:rsidR="009F27CE" w:rsidRPr="009F27CE">
          <w:t xml:space="preserve"> </w:t>
        </w:r>
      </w:ins>
      <w:r w:rsidR="009F27CE" w:rsidRPr="009F27CE">
        <w:t xml:space="preserve">Foresman, J. B.; Fox, D. J. </w:t>
      </w:r>
      <w:r w:rsidR="009F27CE" w:rsidRPr="009F27CE">
        <w:rPr>
          <w:i/>
        </w:rPr>
        <w:t>Gaussian 16 Rev. A.03</w:t>
      </w:r>
      <w:r w:rsidR="009F27CE" w:rsidRPr="009F27CE">
        <w:t>, Wallingford, CT, 2016.</w:t>
      </w:r>
    </w:p>
    <w:p w14:paraId="6BD5F3B6" w14:textId="50CB7ACD" w:rsidR="009F27CE" w:rsidRPr="009F27CE" w:rsidRDefault="009F27CE" w:rsidP="009F27CE">
      <w:pPr>
        <w:pStyle w:val="EndNoteBibliography"/>
        <w:spacing w:after="0"/>
        <w:rPr>
          <w:ins w:id="603" w:author="Phillip Gingrich" w:date="2022-03-24T13:03:00Z"/>
        </w:rPr>
      </w:pPr>
      <w:ins w:id="604" w:author="Phillip Gingrich" w:date="2022-03-24T13:03:00Z">
        <w:r w:rsidRPr="009F27CE">
          <w:t>36.</w:t>
        </w:r>
        <w:r w:rsidRPr="009F27CE">
          <w:tab/>
          <w:t>Becke, A. D., A new mixing of Hartree–Fock</w:t>
        </w:r>
      </w:ins>
      <w:moveFromRangeStart w:id="605" w:author="Phillip Gingrich" w:date="2022-03-24T13:03:00Z" w:name="move99019444"/>
      <w:moveFrom w:id="606" w:author="Phillip Gingrich" w:date="2022-03-24T13:03:00Z">
        <w:r w:rsidRPr="009F27CE">
          <w:t>35.</w:t>
        </w:r>
        <w:r w:rsidRPr="009F27CE">
          <w:tab/>
        </w:r>
      </w:moveFrom>
      <w:moveFromRangeEnd w:id="605"/>
      <w:del w:id="607" w:author="Phillip Gingrich" w:date="2022-03-24T13:03:00Z">
        <w:r w:rsidR="003F3ED2" w:rsidRPr="003F3ED2">
          <w:delText>Applequist,</w:delText>
        </w:r>
      </w:del>
      <w:ins w:id="608" w:author="Phillip Gingrich" w:date="2022-03-24T13:03:00Z">
        <w:r w:rsidRPr="009F27CE">
          <w:t xml:space="preserve"> and local density‐functional theories. </w:t>
        </w:r>
        <w:r w:rsidRPr="009F27CE">
          <w:rPr>
            <w:i/>
          </w:rPr>
          <w:t xml:space="preserve">The Journal of Chemical Physics </w:t>
        </w:r>
        <w:r w:rsidRPr="009F27CE">
          <w:rPr>
            <w:b/>
          </w:rPr>
          <w:t>1993,</w:t>
        </w:r>
        <w:r w:rsidRPr="009F27CE">
          <w:t xml:space="preserve"> </w:t>
        </w:r>
        <w:r w:rsidRPr="009F27CE">
          <w:rPr>
            <w:i/>
          </w:rPr>
          <w:t>98</w:t>
        </w:r>
        <w:r w:rsidRPr="009F27CE">
          <w:t xml:space="preserve"> (2), 1372-1377.</w:t>
        </w:r>
      </w:ins>
    </w:p>
    <w:p w14:paraId="5DFD45EB" w14:textId="2932D9D3" w:rsidR="009F27CE" w:rsidRPr="009F27CE" w:rsidRDefault="009F27CE" w:rsidP="009F27CE">
      <w:pPr>
        <w:pStyle w:val="EndNoteBibliography"/>
        <w:spacing w:after="0"/>
        <w:rPr>
          <w:ins w:id="609" w:author="Phillip Gingrich" w:date="2022-03-24T13:03:00Z"/>
        </w:rPr>
      </w:pPr>
      <w:ins w:id="610" w:author="Phillip Gingrich" w:date="2022-03-24T13:03:00Z">
        <w:r w:rsidRPr="009F27CE">
          <w:t>37.</w:t>
        </w:r>
        <w:r w:rsidRPr="009F27CE">
          <w:tab/>
          <w:t>Becke, A. D., Becke’s three parameter hybrid method using the LYP correlation functional.</w:t>
        </w:r>
      </w:ins>
      <w:r w:rsidRPr="009F27CE">
        <w:t xml:space="preserve"> </w:t>
      </w:r>
      <w:r w:rsidRPr="009F27CE">
        <w:rPr>
          <w:i/>
          <w:rPrChange w:id="611" w:author="Phillip Gingrich" w:date="2022-03-24T13:03:00Z">
            <w:rPr/>
          </w:rPrChange>
        </w:rPr>
        <w:t>J</w:t>
      </w:r>
      <w:del w:id="612" w:author="Phillip Gingrich" w:date="2022-03-24T13:03:00Z">
        <w:r w:rsidR="003F3ED2" w:rsidRPr="003F3ED2">
          <w:delText>.; Carl,</w:delText>
        </w:r>
      </w:del>
      <w:ins w:id="613" w:author="Phillip Gingrich" w:date="2022-03-24T13:03:00Z">
        <w:r w:rsidRPr="009F27CE">
          <w:rPr>
            <w:i/>
          </w:rPr>
          <w:t xml:space="preserve">. Chem. Phys </w:t>
        </w:r>
        <w:r w:rsidRPr="009F27CE">
          <w:rPr>
            <w:b/>
          </w:rPr>
          <w:t>1993,</w:t>
        </w:r>
        <w:r w:rsidRPr="009F27CE">
          <w:t xml:space="preserve"> </w:t>
        </w:r>
        <w:r w:rsidRPr="009F27CE">
          <w:rPr>
            <w:i/>
          </w:rPr>
          <w:t>98</w:t>
        </w:r>
        <w:r w:rsidRPr="009F27CE">
          <w:t xml:space="preserve"> (492), 5648-5652.</w:t>
        </w:r>
      </w:ins>
    </w:p>
    <w:p w14:paraId="427519D4" w14:textId="47977C2A" w:rsidR="009F27CE" w:rsidRPr="009F27CE" w:rsidRDefault="009F27CE" w:rsidP="009F27CE">
      <w:pPr>
        <w:pStyle w:val="EndNoteBibliography"/>
        <w:spacing w:after="0"/>
        <w:pPrChange w:id="614" w:author="Phillip Gingrich" w:date="2022-03-24T13:03:00Z">
          <w:pPr>
            <w:pStyle w:val="TFReferencesSection"/>
          </w:pPr>
        </w:pPrChange>
      </w:pPr>
      <w:ins w:id="615" w:author="Phillip Gingrich" w:date="2022-03-24T13:03:00Z">
        <w:r w:rsidRPr="009F27CE">
          <w:t>38.</w:t>
        </w:r>
        <w:r w:rsidRPr="009F27CE">
          <w:tab/>
          <w:t>Hay, P.</w:t>
        </w:r>
      </w:ins>
      <w:r w:rsidRPr="009F27CE">
        <w:t xml:space="preserve"> J</w:t>
      </w:r>
      <w:ins w:id="616" w:author="Phillip Gingrich" w:date="2022-03-24T13:03:00Z">
        <w:r w:rsidRPr="009F27CE">
          <w:t>.; Wadt, W</w:t>
        </w:r>
      </w:ins>
      <w:r w:rsidRPr="009F27CE">
        <w:t>. R</w:t>
      </w:r>
      <w:del w:id="617" w:author="Phillip Gingrich" w:date="2022-03-24T13:03:00Z">
        <w:r w:rsidR="003F3ED2" w:rsidRPr="003F3ED2">
          <w:delText>.; Fung, K.-K., Atom dipole interaction model</w:delText>
        </w:r>
      </w:del>
      <w:ins w:id="618" w:author="Phillip Gingrich" w:date="2022-03-24T13:03:00Z">
        <w:r w:rsidRPr="009F27CE">
          <w:t>., Ab initio effective core potentials</w:t>
        </w:r>
      </w:ins>
      <w:r w:rsidRPr="009F27CE">
        <w:t xml:space="preserve"> for molecular </w:t>
      </w:r>
      <w:del w:id="619" w:author="Phillip Gingrich" w:date="2022-03-24T13:03:00Z">
        <w:r w:rsidR="003F3ED2" w:rsidRPr="003F3ED2">
          <w:delText>polarizability. Application</w:delText>
        </w:r>
      </w:del>
      <w:ins w:id="620" w:author="Phillip Gingrich" w:date="2022-03-24T13:03:00Z">
        <w:r w:rsidRPr="009F27CE">
          <w:t>calculations. Potentials for the transition metal atoms Sc</w:t>
        </w:r>
      </w:ins>
      <w:r w:rsidRPr="009F27CE">
        <w:t xml:space="preserve"> to </w:t>
      </w:r>
      <w:del w:id="621" w:author="Phillip Gingrich" w:date="2022-03-24T13:03:00Z">
        <w:r w:rsidR="003F3ED2" w:rsidRPr="003F3ED2">
          <w:delText>polyatomic molecules and determination of atom polarizabilities.</w:delText>
        </w:r>
      </w:del>
      <w:ins w:id="622" w:author="Phillip Gingrich" w:date="2022-03-24T13:03:00Z">
        <w:r w:rsidRPr="009F27CE">
          <w:t xml:space="preserve">Hg. </w:t>
        </w:r>
        <w:r w:rsidRPr="009F27CE">
          <w:rPr>
            <w:i/>
          </w:rPr>
          <w:t>The</w:t>
        </w:r>
      </w:ins>
      <w:r w:rsidRPr="009F27CE">
        <w:rPr>
          <w:i/>
          <w:rPrChange w:id="623" w:author="Phillip Gingrich" w:date="2022-03-24T13:03:00Z">
            <w:rPr/>
          </w:rPrChange>
        </w:rPr>
        <w:t xml:space="preserve"> </w:t>
      </w:r>
      <w:r w:rsidRPr="009F27CE">
        <w:rPr>
          <w:i/>
        </w:rPr>
        <w:t xml:space="preserve">Journal of </w:t>
      </w:r>
      <w:del w:id="624" w:author="Phillip Gingrich" w:date="2022-03-24T13:03:00Z">
        <w:r w:rsidR="003F3ED2" w:rsidRPr="003F3ED2">
          <w:rPr>
            <w:i/>
          </w:rPr>
          <w:delText xml:space="preserve">the American </w:delText>
        </w:r>
      </w:del>
      <w:r w:rsidRPr="009F27CE">
        <w:rPr>
          <w:i/>
        </w:rPr>
        <w:t xml:space="preserve">Chemical </w:t>
      </w:r>
      <w:del w:id="625" w:author="Phillip Gingrich" w:date="2022-03-24T13:03:00Z">
        <w:r w:rsidR="003F3ED2" w:rsidRPr="003F3ED2">
          <w:rPr>
            <w:i/>
          </w:rPr>
          <w:delText xml:space="preserve">Society </w:delText>
        </w:r>
        <w:r w:rsidR="003F3ED2" w:rsidRPr="003F3ED2">
          <w:rPr>
            <w:b/>
          </w:rPr>
          <w:delText>1972,</w:delText>
        </w:r>
        <w:r w:rsidR="003F3ED2" w:rsidRPr="003F3ED2">
          <w:delText xml:space="preserve"> </w:delText>
        </w:r>
        <w:r w:rsidR="003F3ED2" w:rsidRPr="003F3ED2">
          <w:rPr>
            <w:i/>
          </w:rPr>
          <w:delText>94</w:delText>
        </w:r>
        <w:r w:rsidR="003F3ED2" w:rsidRPr="003F3ED2">
          <w:delText xml:space="preserve"> (9), 2952-2960</w:delText>
        </w:r>
      </w:del>
      <w:ins w:id="626" w:author="Phillip Gingrich" w:date="2022-03-24T13:03:00Z">
        <w:r w:rsidRPr="009F27CE">
          <w:rPr>
            <w:i/>
          </w:rPr>
          <w:t xml:space="preserve">Physics </w:t>
        </w:r>
        <w:r w:rsidRPr="009F27CE">
          <w:rPr>
            <w:b/>
          </w:rPr>
          <w:t>1985,</w:t>
        </w:r>
        <w:r w:rsidRPr="009F27CE">
          <w:t xml:space="preserve"> </w:t>
        </w:r>
        <w:r w:rsidRPr="009F27CE">
          <w:rPr>
            <w:i/>
          </w:rPr>
          <w:t>82</w:t>
        </w:r>
        <w:r w:rsidRPr="009F27CE">
          <w:t xml:space="preserve"> (1), 270-283</w:t>
        </w:r>
      </w:ins>
      <w:r w:rsidRPr="009F27CE">
        <w:t>.</w:t>
      </w:r>
    </w:p>
    <w:p w14:paraId="0942E284" w14:textId="19833E70" w:rsidR="009F27CE" w:rsidRPr="009F27CE" w:rsidRDefault="003F3ED2" w:rsidP="009F27CE">
      <w:pPr>
        <w:pStyle w:val="EndNoteBibliography"/>
        <w:spacing w:after="0"/>
        <w:rPr>
          <w:ins w:id="627" w:author="Phillip Gingrich" w:date="2022-03-24T13:03:00Z"/>
        </w:rPr>
      </w:pPr>
      <w:del w:id="628" w:author="Phillip Gingrich" w:date="2022-03-24T13:03:00Z">
        <w:r w:rsidRPr="003F3ED2">
          <w:delText>36</w:delText>
        </w:r>
      </w:del>
      <w:ins w:id="629" w:author="Phillip Gingrich" w:date="2022-03-24T13:03:00Z">
        <w:r w:rsidR="009F27CE" w:rsidRPr="009F27CE">
          <w:t>39.</w:t>
        </w:r>
        <w:r w:rsidR="009F27CE" w:rsidRPr="009F27CE">
          <w:tab/>
          <w:t xml:space="preserve">Francl, M. M.;  Pietro, W. J.;  Hehre, W. J.;  Binkley, J. S.;  Gordon, M. S.;  DeFrees, D. J.; Pople, J. A., Self‐consistent molecular orbital methods. XXIII. A polarization‐type basis set for second‐row elements. </w:t>
        </w:r>
        <w:r w:rsidR="009F27CE" w:rsidRPr="009F27CE">
          <w:rPr>
            <w:i/>
          </w:rPr>
          <w:t xml:space="preserve">The Journal of Chemical Physics </w:t>
        </w:r>
        <w:r w:rsidR="009F27CE" w:rsidRPr="009F27CE">
          <w:rPr>
            <w:b/>
          </w:rPr>
          <w:t>1982,</w:t>
        </w:r>
        <w:r w:rsidR="009F27CE" w:rsidRPr="009F27CE">
          <w:t xml:space="preserve"> </w:t>
        </w:r>
        <w:r w:rsidR="009F27CE" w:rsidRPr="009F27CE">
          <w:rPr>
            <w:i/>
          </w:rPr>
          <w:t>77</w:t>
        </w:r>
        <w:r w:rsidR="009F27CE" w:rsidRPr="009F27CE">
          <w:t xml:space="preserve"> (7), 3654-3665.</w:t>
        </w:r>
      </w:ins>
    </w:p>
    <w:p w14:paraId="7B4927A3" w14:textId="77777777" w:rsidR="009F27CE" w:rsidRPr="009F27CE" w:rsidRDefault="009F27CE" w:rsidP="009F27CE">
      <w:pPr>
        <w:pStyle w:val="EndNoteBibliography"/>
        <w:spacing w:after="0"/>
        <w:rPr>
          <w:ins w:id="630" w:author="Phillip Gingrich" w:date="2022-03-24T13:03:00Z"/>
        </w:rPr>
      </w:pPr>
      <w:ins w:id="631" w:author="Phillip Gingrich" w:date="2022-03-24T13:03:00Z">
        <w:r w:rsidRPr="009F27CE">
          <w:t>40.</w:t>
        </w:r>
        <w:r w:rsidRPr="009F27CE">
          <w:tab/>
          <w:t xml:space="preserve">Hay, P. J., Gaussian basis sets for molecular calculations. The representation of 3d orbitals in transition‐metal atoms. </w:t>
        </w:r>
        <w:r w:rsidRPr="009F27CE">
          <w:rPr>
            <w:i/>
          </w:rPr>
          <w:t xml:space="preserve">The Journal of Chemical Physics </w:t>
        </w:r>
        <w:r w:rsidRPr="009F27CE">
          <w:rPr>
            <w:b/>
          </w:rPr>
          <w:t>1977,</w:t>
        </w:r>
        <w:r w:rsidRPr="009F27CE">
          <w:t xml:space="preserve"> </w:t>
        </w:r>
        <w:r w:rsidRPr="009F27CE">
          <w:rPr>
            <w:i/>
          </w:rPr>
          <w:t>66</w:t>
        </w:r>
        <w:r w:rsidRPr="009F27CE">
          <w:t xml:space="preserve"> (10), 4377-4384.</w:t>
        </w:r>
      </w:ins>
    </w:p>
    <w:p w14:paraId="72E2C1A8" w14:textId="77777777" w:rsidR="009F27CE" w:rsidRPr="009F27CE" w:rsidRDefault="009F27CE" w:rsidP="009F27CE">
      <w:pPr>
        <w:pStyle w:val="EndNoteBibliography"/>
        <w:spacing w:after="0"/>
        <w:rPr>
          <w:ins w:id="632" w:author="Phillip Gingrich" w:date="2022-03-24T13:03:00Z"/>
        </w:rPr>
      </w:pPr>
      <w:ins w:id="633" w:author="Phillip Gingrich" w:date="2022-03-24T13:03:00Z">
        <w:r w:rsidRPr="009F27CE">
          <w:t>41.</w:t>
        </w:r>
        <w:r w:rsidRPr="009F27CE">
          <w:tab/>
          <w:t xml:space="preserve">Schäfer, A.;  Huber, C.; Ahlrichs, R., Fully optimized contracted Gaussian basis sets of triple zeta valence quality for atoms Li to Kr. </w:t>
        </w:r>
        <w:r w:rsidRPr="009F27CE">
          <w:rPr>
            <w:i/>
          </w:rPr>
          <w:t xml:space="preserve">The Journal of Chemical Physics </w:t>
        </w:r>
        <w:r w:rsidRPr="009F27CE">
          <w:rPr>
            <w:b/>
          </w:rPr>
          <w:t>1994,</w:t>
        </w:r>
        <w:r w:rsidRPr="009F27CE">
          <w:t xml:space="preserve"> </w:t>
        </w:r>
        <w:r w:rsidRPr="009F27CE">
          <w:rPr>
            <w:i/>
          </w:rPr>
          <w:t>100</w:t>
        </w:r>
        <w:r w:rsidRPr="009F27CE">
          <w:t xml:space="preserve"> (8), 5829-5835.</w:t>
        </w:r>
      </w:ins>
    </w:p>
    <w:p w14:paraId="02FD3E5C" w14:textId="77777777" w:rsidR="009F27CE" w:rsidRPr="009F27CE" w:rsidRDefault="009F27CE" w:rsidP="009F27CE">
      <w:pPr>
        <w:pStyle w:val="EndNoteBibliography"/>
        <w:spacing w:after="0"/>
        <w:pPrChange w:id="634" w:author="Phillip Gingrich" w:date="2022-03-24T13:03:00Z">
          <w:pPr>
            <w:pStyle w:val="TFReferencesSection"/>
          </w:pPr>
        </w:pPrChange>
      </w:pPr>
      <w:ins w:id="635" w:author="Phillip Gingrich" w:date="2022-03-24T13:03:00Z">
        <w:r w:rsidRPr="009F27CE">
          <w:t>42</w:t>
        </w:r>
      </w:ins>
      <w:r w:rsidRPr="009F27CE">
        <w:t>.</w:t>
      </w:r>
      <w:r w:rsidRPr="009F27CE">
        <w:tab/>
        <w:t xml:space="preserve">Yang, W.; Mortier, W. J., The use of global and local molecular parameters for the analysis of the gas-phase basicity of amines. </w:t>
      </w:r>
      <w:r w:rsidRPr="009F27CE">
        <w:rPr>
          <w:i/>
        </w:rPr>
        <w:t xml:space="preserve">Journal of the American Chemical Society </w:t>
      </w:r>
      <w:r w:rsidRPr="009F27CE">
        <w:rPr>
          <w:b/>
        </w:rPr>
        <w:t>1986,</w:t>
      </w:r>
      <w:r w:rsidRPr="009F27CE">
        <w:t xml:space="preserve"> </w:t>
      </w:r>
      <w:r w:rsidRPr="009F27CE">
        <w:rPr>
          <w:i/>
        </w:rPr>
        <w:t>108</w:t>
      </w:r>
      <w:r w:rsidRPr="009F27CE">
        <w:t xml:space="preserve"> (19), 5708-5711.</w:t>
      </w:r>
    </w:p>
    <w:p w14:paraId="756A30DD" w14:textId="5AFF06BC" w:rsidR="009F27CE" w:rsidRPr="009F27CE" w:rsidRDefault="003F3ED2" w:rsidP="009F27CE">
      <w:pPr>
        <w:pStyle w:val="EndNoteBibliography"/>
        <w:spacing w:after="0"/>
        <w:pPrChange w:id="636" w:author="Phillip Gingrich" w:date="2022-03-24T13:03:00Z">
          <w:pPr>
            <w:pStyle w:val="TFReferencesSection"/>
          </w:pPr>
        </w:pPrChange>
      </w:pPr>
      <w:del w:id="637" w:author="Phillip Gingrich" w:date="2022-03-24T13:03:00Z">
        <w:r w:rsidRPr="003F3ED2">
          <w:delText>37</w:delText>
        </w:r>
      </w:del>
      <w:ins w:id="638" w:author="Phillip Gingrich" w:date="2022-03-24T13:03:00Z">
        <w:r w:rsidR="009F27CE" w:rsidRPr="009F27CE">
          <w:t>43</w:t>
        </w:r>
      </w:ins>
      <w:r w:rsidR="009F27CE" w:rsidRPr="009F27CE">
        <w:t>.</w:t>
      </w:r>
      <w:r w:rsidR="009F27CE" w:rsidRPr="009F27CE">
        <w:tab/>
        <w:t>Ogliaro, F.;</w:t>
      </w:r>
      <w:ins w:id="639" w:author="Phillip Gingrich" w:date="2022-03-24T13:03:00Z">
        <w:r w:rsidR="009F27CE" w:rsidRPr="009F27CE">
          <w:t xml:space="preserve"> </w:t>
        </w:r>
      </w:ins>
      <w:r w:rsidR="009F27CE" w:rsidRPr="009F27CE">
        <w:t xml:space="preserve"> de Visser, S. P.; Shaik, S., The ‘push’ effect of the thiolate ligand in cytochrome P450: a theoretical gauging. </w:t>
      </w:r>
      <w:r w:rsidR="009F27CE" w:rsidRPr="009F27CE">
        <w:rPr>
          <w:i/>
        </w:rPr>
        <w:t xml:space="preserve">Journal of Inorganic Biochemistry </w:t>
      </w:r>
      <w:r w:rsidR="009F27CE" w:rsidRPr="009F27CE">
        <w:rPr>
          <w:b/>
        </w:rPr>
        <w:t>2002,</w:t>
      </w:r>
      <w:r w:rsidR="009F27CE" w:rsidRPr="009F27CE">
        <w:t xml:space="preserve"> </w:t>
      </w:r>
      <w:r w:rsidR="009F27CE" w:rsidRPr="009F27CE">
        <w:rPr>
          <w:i/>
        </w:rPr>
        <w:t>91</w:t>
      </w:r>
      <w:r w:rsidR="009F27CE" w:rsidRPr="009F27CE">
        <w:t xml:space="preserve"> (4), 554-567.</w:t>
      </w:r>
    </w:p>
    <w:p w14:paraId="6FD3AAAD" w14:textId="04B22F0B" w:rsidR="009F27CE" w:rsidRPr="009F27CE" w:rsidRDefault="003F3ED2" w:rsidP="009F27CE">
      <w:pPr>
        <w:pStyle w:val="EndNoteBibliography"/>
        <w:spacing w:after="0"/>
        <w:pPrChange w:id="640" w:author="Phillip Gingrich" w:date="2022-03-24T13:03:00Z">
          <w:pPr>
            <w:pStyle w:val="TFReferencesSection"/>
          </w:pPr>
        </w:pPrChange>
      </w:pPr>
      <w:del w:id="641" w:author="Phillip Gingrich" w:date="2022-03-24T13:03:00Z">
        <w:r w:rsidRPr="003F3ED2">
          <w:delText>38</w:delText>
        </w:r>
      </w:del>
      <w:ins w:id="642" w:author="Phillip Gingrich" w:date="2022-03-24T13:03:00Z">
        <w:r w:rsidR="009F27CE" w:rsidRPr="009F27CE">
          <w:t>44</w:t>
        </w:r>
      </w:ins>
      <w:r w:rsidR="009F27CE" w:rsidRPr="009F27CE">
        <w:t>.</w:t>
      </w:r>
      <w:r w:rsidR="009F27CE" w:rsidRPr="009F27CE">
        <w:tab/>
        <w:t xml:space="preserve">Dawson, J. H.; </w:t>
      </w:r>
      <w:ins w:id="643" w:author="Phillip Gingrich" w:date="2022-03-24T13:03:00Z">
        <w:r w:rsidR="009F27CE" w:rsidRPr="009F27CE">
          <w:t xml:space="preserve"> </w:t>
        </w:r>
      </w:ins>
      <w:r w:rsidR="009F27CE" w:rsidRPr="009F27CE">
        <w:t xml:space="preserve">Holm, R. H.; </w:t>
      </w:r>
      <w:ins w:id="644" w:author="Phillip Gingrich" w:date="2022-03-24T13:03:00Z">
        <w:r w:rsidR="009F27CE" w:rsidRPr="009F27CE">
          <w:t xml:space="preserve"> </w:t>
        </w:r>
      </w:ins>
      <w:r w:rsidR="009F27CE" w:rsidRPr="009F27CE">
        <w:t xml:space="preserve">Trudell, J. R.; </w:t>
      </w:r>
      <w:ins w:id="645" w:author="Phillip Gingrich" w:date="2022-03-24T13:03:00Z">
        <w:r w:rsidR="009F27CE" w:rsidRPr="009F27CE">
          <w:t xml:space="preserve"> </w:t>
        </w:r>
      </w:ins>
      <w:r w:rsidR="009F27CE" w:rsidRPr="009F27CE">
        <w:t xml:space="preserve">Barth, G.; </w:t>
      </w:r>
      <w:ins w:id="646" w:author="Phillip Gingrich" w:date="2022-03-24T13:03:00Z">
        <w:r w:rsidR="009F27CE" w:rsidRPr="009F27CE">
          <w:t xml:space="preserve"> </w:t>
        </w:r>
      </w:ins>
      <w:r w:rsidR="009F27CE" w:rsidRPr="009F27CE">
        <w:t xml:space="preserve">Linder, R. E.; </w:t>
      </w:r>
      <w:ins w:id="647" w:author="Phillip Gingrich" w:date="2022-03-24T13:03:00Z">
        <w:r w:rsidR="009F27CE" w:rsidRPr="009F27CE">
          <w:t xml:space="preserve"> </w:t>
        </w:r>
      </w:ins>
      <w:r w:rsidR="009F27CE" w:rsidRPr="009F27CE">
        <w:t xml:space="preserve">Bunnenberg, E.; </w:t>
      </w:r>
      <w:ins w:id="648" w:author="Phillip Gingrich" w:date="2022-03-24T13:03:00Z">
        <w:r w:rsidR="009F27CE" w:rsidRPr="009F27CE">
          <w:t xml:space="preserve"> </w:t>
        </w:r>
      </w:ins>
      <w:r w:rsidR="009F27CE" w:rsidRPr="009F27CE">
        <w:t xml:space="preserve">Djerassi, C.; Tang, S. C., Magnetic circular dichroism studies. 43. Oxidized cytochrome P-450. Magnetic circular dichroism evidence for thiolate ligation in the substrate-bound form. Implications for the catalytic mechanism. </w:t>
      </w:r>
      <w:r w:rsidR="009F27CE" w:rsidRPr="009F27CE">
        <w:rPr>
          <w:i/>
        </w:rPr>
        <w:t xml:space="preserve">Journal of the American Chemical Society </w:t>
      </w:r>
      <w:r w:rsidR="009F27CE" w:rsidRPr="009F27CE">
        <w:rPr>
          <w:b/>
        </w:rPr>
        <w:t>1976,</w:t>
      </w:r>
      <w:r w:rsidR="009F27CE" w:rsidRPr="009F27CE">
        <w:t xml:space="preserve"> </w:t>
      </w:r>
      <w:r w:rsidR="009F27CE" w:rsidRPr="009F27CE">
        <w:rPr>
          <w:i/>
        </w:rPr>
        <w:t>98</w:t>
      </w:r>
      <w:r w:rsidR="009F27CE" w:rsidRPr="009F27CE">
        <w:t xml:space="preserve"> (12), 3707-3709.</w:t>
      </w:r>
    </w:p>
    <w:p w14:paraId="43B91399" w14:textId="42C37D2E" w:rsidR="009F27CE" w:rsidRPr="009F27CE" w:rsidRDefault="003F3ED2" w:rsidP="009F27CE">
      <w:pPr>
        <w:pStyle w:val="EndNoteBibliography"/>
        <w:spacing w:after="0"/>
        <w:pPrChange w:id="649" w:author="Phillip Gingrich" w:date="2022-03-24T13:03:00Z">
          <w:pPr>
            <w:pStyle w:val="TFReferencesSection"/>
          </w:pPr>
        </w:pPrChange>
      </w:pPr>
      <w:del w:id="650" w:author="Phillip Gingrich" w:date="2022-03-24T13:03:00Z">
        <w:r w:rsidRPr="003F3ED2">
          <w:delText>39</w:delText>
        </w:r>
      </w:del>
      <w:ins w:id="651" w:author="Phillip Gingrich" w:date="2022-03-24T13:03:00Z">
        <w:r w:rsidR="009F27CE" w:rsidRPr="009F27CE">
          <w:t>45</w:t>
        </w:r>
      </w:ins>
      <w:r w:rsidR="009F27CE" w:rsidRPr="009F27CE">
        <w:t>.</w:t>
      </w:r>
      <w:r w:rsidR="009F27CE" w:rsidRPr="009F27CE">
        <w:tab/>
        <w:t xml:space="preserve">Coelho, P. S.; </w:t>
      </w:r>
      <w:ins w:id="652" w:author="Phillip Gingrich" w:date="2022-03-24T13:03:00Z">
        <w:r w:rsidR="009F27CE" w:rsidRPr="009F27CE">
          <w:t xml:space="preserve"> </w:t>
        </w:r>
      </w:ins>
      <w:r w:rsidR="009F27CE" w:rsidRPr="009F27CE">
        <w:t xml:space="preserve">Wang, Z. J.; </w:t>
      </w:r>
      <w:ins w:id="653" w:author="Phillip Gingrich" w:date="2022-03-24T13:03:00Z">
        <w:r w:rsidR="009F27CE" w:rsidRPr="009F27CE">
          <w:t xml:space="preserve"> </w:t>
        </w:r>
      </w:ins>
      <w:r w:rsidR="009F27CE" w:rsidRPr="009F27CE">
        <w:t xml:space="preserve">Ener, M. E.; </w:t>
      </w:r>
      <w:ins w:id="654" w:author="Phillip Gingrich" w:date="2022-03-24T13:03:00Z">
        <w:r w:rsidR="009F27CE" w:rsidRPr="009F27CE">
          <w:t xml:space="preserve"> </w:t>
        </w:r>
      </w:ins>
      <w:r w:rsidR="009F27CE" w:rsidRPr="009F27CE">
        <w:t xml:space="preserve">Baril, S. A.; </w:t>
      </w:r>
      <w:ins w:id="655" w:author="Phillip Gingrich" w:date="2022-03-24T13:03:00Z">
        <w:r w:rsidR="009F27CE" w:rsidRPr="009F27CE">
          <w:t xml:space="preserve"> </w:t>
        </w:r>
      </w:ins>
      <w:r w:rsidR="009F27CE" w:rsidRPr="009F27CE">
        <w:t>Kannan, A.;</w:t>
      </w:r>
      <w:ins w:id="656" w:author="Phillip Gingrich" w:date="2022-03-24T13:03:00Z">
        <w:r w:rsidR="009F27CE" w:rsidRPr="009F27CE">
          <w:t xml:space="preserve"> </w:t>
        </w:r>
      </w:ins>
      <w:r w:rsidR="009F27CE" w:rsidRPr="009F27CE">
        <w:t xml:space="preserve"> Arnold, F. H.; Brustad, E. M., A serine-substituted P450 catalyzes highly efficient carbene transfer to olefins in vivo. </w:t>
      </w:r>
      <w:r w:rsidR="009F27CE" w:rsidRPr="009F27CE">
        <w:rPr>
          <w:i/>
        </w:rPr>
        <w:t xml:space="preserve">Nature Chemical Biology </w:t>
      </w:r>
      <w:r w:rsidR="009F27CE" w:rsidRPr="009F27CE">
        <w:rPr>
          <w:b/>
        </w:rPr>
        <w:t>2013,</w:t>
      </w:r>
      <w:r w:rsidR="009F27CE" w:rsidRPr="009F27CE">
        <w:t xml:space="preserve"> </w:t>
      </w:r>
      <w:r w:rsidR="009F27CE" w:rsidRPr="009F27CE">
        <w:rPr>
          <w:i/>
        </w:rPr>
        <w:t>9</w:t>
      </w:r>
      <w:r w:rsidR="009F27CE" w:rsidRPr="009F27CE">
        <w:t xml:space="preserve"> (8), 485-487.</w:t>
      </w:r>
    </w:p>
    <w:p w14:paraId="3FF519D3" w14:textId="60A632CA" w:rsidR="009F27CE" w:rsidRPr="009F27CE" w:rsidRDefault="003F3ED2" w:rsidP="009F27CE">
      <w:pPr>
        <w:pStyle w:val="EndNoteBibliography"/>
        <w:spacing w:after="0"/>
        <w:pPrChange w:id="657" w:author="Phillip Gingrich" w:date="2022-03-24T13:03:00Z">
          <w:pPr>
            <w:pStyle w:val="TFReferencesSection"/>
          </w:pPr>
        </w:pPrChange>
      </w:pPr>
      <w:del w:id="658" w:author="Phillip Gingrich" w:date="2022-03-24T13:03:00Z">
        <w:r w:rsidRPr="003F3ED2">
          <w:delText>40</w:delText>
        </w:r>
      </w:del>
      <w:ins w:id="659" w:author="Phillip Gingrich" w:date="2022-03-24T13:03:00Z">
        <w:r w:rsidR="009F27CE" w:rsidRPr="009F27CE">
          <w:t>46</w:t>
        </w:r>
      </w:ins>
      <w:r w:rsidR="009F27CE" w:rsidRPr="009F27CE">
        <w:t>.</w:t>
      </w:r>
      <w:r w:rsidR="009F27CE" w:rsidRPr="009F27CE">
        <w:tab/>
        <w:t>Hansch, C.;</w:t>
      </w:r>
      <w:ins w:id="660" w:author="Phillip Gingrich" w:date="2022-03-24T13:03:00Z">
        <w:r w:rsidR="009F27CE" w:rsidRPr="009F27CE">
          <w:t xml:space="preserve"> </w:t>
        </w:r>
      </w:ins>
      <w:r w:rsidR="009F27CE" w:rsidRPr="009F27CE">
        <w:t xml:space="preserve"> Leo, A.; Taft, R. W., A survey of Hammett substituent constants and resonance and field parameters. </w:t>
      </w:r>
      <w:r w:rsidR="009F27CE" w:rsidRPr="009F27CE">
        <w:rPr>
          <w:i/>
        </w:rPr>
        <w:t xml:space="preserve">Chemical Reviews </w:t>
      </w:r>
      <w:r w:rsidR="009F27CE" w:rsidRPr="009F27CE">
        <w:rPr>
          <w:b/>
        </w:rPr>
        <w:t>1991,</w:t>
      </w:r>
      <w:r w:rsidR="009F27CE" w:rsidRPr="009F27CE">
        <w:t xml:space="preserve"> </w:t>
      </w:r>
      <w:r w:rsidR="009F27CE" w:rsidRPr="009F27CE">
        <w:rPr>
          <w:i/>
        </w:rPr>
        <w:t>91</w:t>
      </w:r>
      <w:r w:rsidR="009F27CE" w:rsidRPr="009F27CE">
        <w:t xml:space="preserve"> (2), 165-195.</w:t>
      </w:r>
    </w:p>
    <w:p w14:paraId="79EE033D" w14:textId="62F74A7E" w:rsidR="009F27CE" w:rsidRPr="009F27CE" w:rsidRDefault="003F3ED2" w:rsidP="009F27CE">
      <w:pPr>
        <w:pStyle w:val="EndNoteBibliography"/>
        <w:spacing w:after="0"/>
        <w:pPrChange w:id="661" w:author="Phillip Gingrich" w:date="2022-03-24T13:03:00Z">
          <w:pPr>
            <w:pStyle w:val="TFReferencesSection"/>
          </w:pPr>
        </w:pPrChange>
      </w:pPr>
      <w:del w:id="662" w:author="Phillip Gingrich" w:date="2022-03-24T13:03:00Z">
        <w:r w:rsidRPr="003F3ED2">
          <w:delText>41</w:delText>
        </w:r>
      </w:del>
      <w:ins w:id="663" w:author="Phillip Gingrich" w:date="2022-03-24T13:03:00Z">
        <w:r w:rsidR="009F27CE" w:rsidRPr="009F27CE">
          <w:t>47</w:t>
        </w:r>
      </w:ins>
      <w:r w:rsidR="009F27CE" w:rsidRPr="009F27CE">
        <w:t>.</w:t>
      </w:r>
      <w:r w:rsidR="009F27CE" w:rsidRPr="009F27CE">
        <w:tab/>
        <w:t xml:space="preserve">Muthukrishnan, R.; Rohini, R. In </w:t>
      </w:r>
      <w:r w:rsidR="009F27CE" w:rsidRPr="009F27CE">
        <w:rPr>
          <w:i/>
        </w:rPr>
        <w:t>LASSO: A feature selection technique in predictive modeling for machine learning</w:t>
      </w:r>
      <w:r w:rsidR="009F27CE" w:rsidRPr="009F27CE">
        <w:t>, 2016 IEEE International Conference on Advances in Computer Applications (ICACA), 24-24 Oct. 2016; 2016; pp 18-20.</w:t>
      </w:r>
    </w:p>
    <w:p w14:paraId="504E6F07" w14:textId="43F1BF2E" w:rsidR="009F27CE" w:rsidRPr="009F27CE" w:rsidRDefault="003F3ED2" w:rsidP="009F27CE">
      <w:pPr>
        <w:pStyle w:val="EndNoteBibliography"/>
        <w:spacing w:after="0"/>
        <w:pPrChange w:id="664" w:author="Phillip Gingrich" w:date="2022-03-24T13:03:00Z">
          <w:pPr>
            <w:pStyle w:val="TFReferencesSection"/>
          </w:pPr>
        </w:pPrChange>
      </w:pPr>
      <w:del w:id="665" w:author="Phillip Gingrich" w:date="2022-03-24T13:03:00Z">
        <w:r w:rsidRPr="003F3ED2">
          <w:delText>42</w:delText>
        </w:r>
      </w:del>
      <w:ins w:id="666" w:author="Phillip Gingrich" w:date="2022-03-24T13:03:00Z">
        <w:r w:rsidR="009F27CE" w:rsidRPr="009F27CE">
          <w:t>48</w:t>
        </w:r>
      </w:ins>
      <w:r w:rsidR="009F27CE" w:rsidRPr="009F27CE">
        <w:t>.</w:t>
      </w:r>
      <w:r w:rsidR="009F27CE" w:rsidRPr="009F27CE">
        <w:tab/>
        <w:t xml:space="preserve">Leth, R.; </w:t>
      </w:r>
      <w:ins w:id="667" w:author="Phillip Gingrich" w:date="2022-03-24T13:03:00Z">
        <w:r w:rsidR="009F27CE" w:rsidRPr="009F27CE">
          <w:t xml:space="preserve"> </w:t>
        </w:r>
      </w:ins>
      <w:r w:rsidR="009F27CE" w:rsidRPr="009F27CE">
        <w:t>Ercig, B.;</w:t>
      </w:r>
      <w:ins w:id="668" w:author="Phillip Gingrich" w:date="2022-03-24T13:03:00Z">
        <w:r w:rsidR="009F27CE" w:rsidRPr="009F27CE">
          <w:t xml:space="preserve"> </w:t>
        </w:r>
      </w:ins>
      <w:r w:rsidR="009F27CE" w:rsidRPr="009F27CE">
        <w:t xml:space="preserve"> Olsen, L.; Jørgensen, F. S., Both Reactivity and Accessibility Are Important in Cytochrome P450 Metabolism: A Combined DFT and MD Study of Fenamic Acids in BM3 Mutants. </w:t>
      </w:r>
      <w:r w:rsidR="009F27CE" w:rsidRPr="009F27CE">
        <w:rPr>
          <w:i/>
        </w:rPr>
        <w:t xml:space="preserve">Journal of Chemical Information and Modeling </w:t>
      </w:r>
      <w:r w:rsidR="009F27CE" w:rsidRPr="009F27CE">
        <w:rPr>
          <w:b/>
        </w:rPr>
        <w:t>2019,</w:t>
      </w:r>
      <w:r w:rsidR="009F27CE" w:rsidRPr="009F27CE">
        <w:t xml:space="preserve"> </w:t>
      </w:r>
      <w:r w:rsidR="009F27CE" w:rsidRPr="009F27CE">
        <w:rPr>
          <w:i/>
        </w:rPr>
        <w:t>59</w:t>
      </w:r>
      <w:r w:rsidR="009F27CE" w:rsidRPr="009F27CE">
        <w:t xml:space="preserve"> (2), 743-753.</w:t>
      </w:r>
    </w:p>
    <w:p w14:paraId="638C7979" w14:textId="2C4027C5" w:rsidR="009F27CE" w:rsidRPr="009F27CE" w:rsidRDefault="003F3ED2" w:rsidP="009F27CE">
      <w:pPr>
        <w:pStyle w:val="EndNoteBibliography"/>
        <w:spacing w:after="0"/>
        <w:pPrChange w:id="669" w:author="Phillip Gingrich" w:date="2022-03-24T13:03:00Z">
          <w:pPr>
            <w:pStyle w:val="TFReferencesSection"/>
          </w:pPr>
        </w:pPrChange>
      </w:pPr>
      <w:del w:id="670" w:author="Phillip Gingrich" w:date="2022-03-24T13:03:00Z">
        <w:r w:rsidRPr="003F3ED2">
          <w:delText>43</w:delText>
        </w:r>
      </w:del>
      <w:ins w:id="671" w:author="Phillip Gingrich" w:date="2022-03-24T13:03:00Z">
        <w:r w:rsidR="009F27CE" w:rsidRPr="009F27CE">
          <w:t>49</w:t>
        </w:r>
      </w:ins>
      <w:r w:rsidR="009F27CE" w:rsidRPr="009F27CE">
        <w:t>.</w:t>
      </w:r>
      <w:r w:rsidR="009F27CE" w:rsidRPr="009F27CE">
        <w:tab/>
        <w:t xml:space="preserve">Gorycki, P. D.; Macdonald, T. L., The Oxidation of Tetrasubstituted Alkenes by Cytochrome P450. </w:t>
      </w:r>
      <w:r w:rsidR="009F27CE" w:rsidRPr="009F27CE">
        <w:rPr>
          <w:i/>
        </w:rPr>
        <w:t xml:space="preserve">Chemical Research in Toxicology </w:t>
      </w:r>
      <w:r w:rsidR="009F27CE" w:rsidRPr="009F27CE">
        <w:rPr>
          <w:b/>
        </w:rPr>
        <w:t>1994,</w:t>
      </w:r>
      <w:r w:rsidR="009F27CE" w:rsidRPr="009F27CE">
        <w:t xml:space="preserve"> </w:t>
      </w:r>
      <w:r w:rsidR="009F27CE" w:rsidRPr="009F27CE">
        <w:rPr>
          <w:i/>
        </w:rPr>
        <w:t>7</w:t>
      </w:r>
      <w:r w:rsidR="009F27CE" w:rsidRPr="009F27CE">
        <w:t xml:space="preserve"> (6), 745-751.</w:t>
      </w:r>
    </w:p>
    <w:p w14:paraId="21797B4B" w14:textId="34428529" w:rsidR="009F27CE" w:rsidRPr="009F27CE" w:rsidRDefault="003F3ED2" w:rsidP="009F27CE">
      <w:pPr>
        <w:pStyle w:val="EndNoteBibliography"/>
        <w:pPrChange w:id="672" w:author="Phillip Gingrich" w:date="2022-03-24T13:03:00Z">
          <w:pPr>
            <w:pStyle w:val="TFReferencesSection"/>
          </w:pPr>
        </w:pPrChange>
      </w:pPr>
      <w:del w:id="673" w:author="Phillip Gingrich" w:date="2022-03-24T13:03:00Z">
        <w:r w:rsidRPr="003F3ED2">
          <w:delText>44</w:delText>
        </w:r>
      </w:del>
      <w:ins w:id="674" w:author="Phillip Gingrich" w:date="2022-03-24T13:03:00Z">
        <w:r w:rsidR="009F27CE" w:rsidRPr="009F27CE">
          <w:t>50</w:t>
        </w:r>
      </w:ins>
      <w:r w:rsidR="009F27CE" w:rsidRPr="009F27CE">
        <w:t>.</w:t>
      </w:r>
      <w:r w:rsidR="009F27CE" w:rsidRPr="009F27CE">
        <w:tab/>
        <w:t>Selke, M.;</w:t>
      </w:r>
      <w:ins w:id="675" w:author="Phillip Gingrich" w:date="2022-03-24T13:03:00Z">
        <w:r w:rsidR="009F27CE" w:rsidRPr="009F27CE">
          <w:t xml:space="preserve"> </w:t>
        </w:r>
      </w:ins>
      <w:r w:rsidR="009F27CE" w:rsidRPr="009F27CE">
        <w:t xml:space="preserve"> Sisemore, M. F.; Valentine, J. S., The Diverse Reactivity of Peroxy Ferric Porphyrin Complexes of Electron-Rich and Electron-Poor Porphyrins. </w:t>
      </w:r>
      <w:r w:rsidR="009F27CE" w:rsidRPr="009F27CE">
        <w:rPr>
          <w:i/>
        </w:rPr>
        <w:t xml:space="preserve">Journal of the American Chemical Society </w:t>
      </w:r>
      <w:r w:rsidR="009F27CE" w:rsidRPr="009F27CE">
        <w:rPr>
          <w:b/>
        </w:rPr>
        <w:t>1996,</w:t>
      </w:r>
      <w:r w:rsidR="009F27CE" w:rsidRPr="009F27CE">
        <w:t xml:space="preserve"> </w:t>
      </w:r>
      <w:r w:rsidR="009F27CE" w:rsidRPr="009F27CE">
        <w:rPr>
          <w:i/>
        </w:rPr>
        <w:t>118</w:t>
      </w:r>
      <w:r w:rsidR="009F27CE" w:rsidRPr="009F27CE">
        <w:t xml:space="preserve"> (8), 2008-2012.</w:t>
      </w:r>
    </w:p>
    <w:p w14:paraId="59E8E914" w14:textId="37FA897E" w:rsidR="005D257B" w:rsidRDefault="008E1DC9" w:rsidP="00203416">
      <w:pPr>
        <w:pBdr>
          <w:bottom w:val="single" w:sz="4" w:space="1" w:color="auto"/>
        </w:pBdr>
        <w:spacing w:after="240"/>
        <w:rPr>
          <w:rFonts w:ascii="Arno Pro" w:hAnsi="Arno Pro"/>
          <w:rPrChange w:id="676" w:author="Phillip Gingrich" w:date="2022-03-24T13:03:00Z">
            <w:rPr/>
          </w:rPrChange>
        </w:rPr>
        <w:sectPr w:rsidR="005D257B" w:rsidSect="005F307B">
          <w:headerReference w:type="even" r:id="rId30"/>
          <w:footerReference w:type="even" r:id="rId31"/>
          <w:footerReference w:type="default" r:id="rId32"/>
          <w:type w:val="continuous"/>
          <w:pgSz w:w="12240" w:h="15840"/>
          <w:pgMar w:top="720" w:right="1094" w:bottom="720" w:left="1094" w:header="0" w:footer="0" w:gutter="0"/>
          <w:cols w:num="2" w:space="475"/>
        </w:sectPr>
        <w:pPrChange w:id="677" w:author="Phillip Gingrich" w:date="2022-03-24T13:03:00Z">
          <w:pPr>
            <w:pStyle w:val="TFReferencesSection"/>
          </w:pPr>
        </w:pPrChange>
      </w:pPr>
      <w:r w:rsidRPr="00BF2812">
        <w:rPr>
          <w:rFonts w:ascii="Arno Pro" w:hAnsi="Arno Pro"/>
          <w:sz w:val="18"/>
          <w:rPrChange w:id="678" w:author="Phillip Gingrich" w:date="2022-03-24T13:03:00Z">
            <w:rPr>
              <w:sz w:val="18"/>
            </w:rPr>
          </w:rPrChange>
        </w:rPr>
        <w:fldChar w:fldCharType="end"/>
      </w:r>
    </w:p>
    <w:p w14:paraId="65B85278" w14:textId="4042B364" w:rsidR="005D257B" w:rsidRDefault="005D257B" w:rsidP="00A66EDD">
      <w:pPr>
        <w:pBdr>
          <w:bottom w:val="single" w:sz="4" w:space="1" w:color="auto"/>
        </w:pBdr>
        <w:spacing w:after="240"/>
        <w:jc w:val="center"/>
        <w:rPr>
          <w:rFonts w:ascii="Arno Pro" w:hAnsi="Arno Pro"/>
        </w:rPr>
      </w:pPr>
    </w:p>
    <w:p w14:paraId="41CFCB2D" w14:textId="77777777" w:rsidR="005D257B" w:rsidRPr="00865479" w:rsidRDefault="005D257B" w:rsidP="005D257B">
      <w:pPr>
        <w:pBdr>
          <w:top w:val="single" w:sz="4" w:space="1" w:color="auto"/>
        </w:pBdr>
        <w:spacing w:before="120"/>
        <w:rPr>
          <w:rFonts w:ascii="Arno Pro" w:hAnsi="Arno Pro"/>
          <w:sz w:val="20"/>
        </w:rPr>
      </w:pPr>
      <w:r>
        <w:rPr>
          <w:rFonts w:ascii="Arno Pro" w:hAnsi="Arno Pro"/>
          <w:sz w:val="20"/>
        </w:rPr>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w:t>
      </w:r>
      <w:r>
        <w:rPr>
          <w:rFonts w:ascii="Arno Pro" w:hAnsi="Arno Pro"/>
          <w:sz w:val="20"/>
        </w:rPr>
        <w:t>Consult the journal’s Instructions for Authors for TOC graphic specifications</w:t>
      </w:r>
      <w:r w:rsidRPr="00865479">
        <w:rPr>
          <w:rFonts w:ascii="Arno Pro" w:hAnsi="Arno Pro"/>
          <w:sz w:val="20"/>
        </w:rPr>
        <w:t>.</w:t>
      </w:r>
    </w:p>
    <w:p w14:paraId="50B47B26" w14:textId="129A0F5F" w:rsidR="00A66EDD" w:rsidRDefault="00480590" w:rsidP="00480590">
      <w:pPr>
        <w:pBdr>
          <w:bottom w:val="single" w:sz="4" w:space="1" w:color="auto"/>
        </w:pBdr>
        <w:spacing w:after="240"/>
        <w:jc w:val="center"/>
        <w:rPr>
          <w:rFonts w:ascii="Arno Pro" w:hAnsi="Arno Pro"/>
        </w:rPr>
      </w:pPr>
      <w:r w:rsidRPr="00480590">
        <w:rPr>
          <w:rFonts w:ascii="Arno Pro" w:hAnsi="Arno Pro"/>
          <w:noProof/>
        </w:rPr>
        <w:drawing>
          <wp:inline distT="0" distB="0" distL="0" distR="0" wp14:anchorId="13AA2356" wp14:editId="55B4C297">
            <wp:extent cx="2393005" cy="8897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43989" cy="908663"/>
                    </a:xfrm>
                    <a:prstGeom prst="rect">
                      <a:avLst/>
                    </a:prstGeom>
                  </pic:spPr>
                </pic:pic>
              </a:graphicData>
            </a:graphic>
          </wp:inline>
        </w:drawing>
      </w:r>
    </w:p>
    <w:p w14:paraId="3B4C744C" w14:textId="15EB933A" w:rsidR="00480590" w:rsidRPr="00C45E7B" w:rsidRDefault="00480590" w:rsidP="00480590">
      <w:pPr>
        <w:pBdr>
          <w:bottom w:val="single" w:sz="4" w:space="1" w:color="auto"/>
        </w:pBdr>
        <w:spacing w:after="240"/>
        <w:jc w:val="center"/>
        <w:rPr>
          <w:rFonts w:ascii="Arno Pro" w:hAnsi="Arno Pro"/>
        </w:rPr>
      </w:pPr>
    </w:p>
    <w:sectPr w:rsidR="00480590" w:rsidRPr="00C45E7B" w:rsidSect="00984F9E">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ADE62" w14:textId="77777777" w:rsidR="00E103DA" w:rsidRDefault="00E103DA">
      <w:r>
        <w:separator/>
      </w:r>
    </w:p>
    <w:p w14:paraId="41724A91" w14:textId="77777777" w:rsidR="00E103DA" w:rsidRDefault="00E103DA"/>
  </w:endnote>
  <w:endnote w:type="continuationSeparator" w:id="0">
    <w:p w14:paraId="0F62F605" w14:textId="77777777" w:rsidR="00E103DA" w:rsidRDefault="00E103DA">
      <w:r>
        <w:continuationSeparator/>
      </w:r>
    </w:p>
    <w:p w14:paraId="6284DA35" w14:textId="77777777" w:rsidR="00E103DA" w:rsidRDefault="00E103DA"/>
  </w:endnote>
  <w:endnote w:type="continuationNotice" w:id="1">
    <w:p w14:paraId="1F5178C0" w14:textId="77777777" w:rsidR="00E103DA" w:rsidRDefault="00E103D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1" w:fontKey="{DD46B196-53EF-4911-925C-9CEC175B344C}"/>
    <w:embedBold r:id="rId2" w:fontKey="{C6AB0876-8552-46A1-A7E6-929E4D4C7200}"/>
    <w:embedItalic r:id="rId3" w:fontKey="{BC36C325-04AE-4EEA-A7AD-E5B29E41995E}"/>
  </w:font>
  <w:font w:name="Myriad Pro Light">
    <w:altName w:val="Segoe UI Light"/>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embedRegular r:id="rId4" w:subsetted="1" w:fontKey="{417ED5BB-470F-4206-A463-8F45132388DC}"/>
  </w:font>
  <w:font w:name="Calibri">
    <w:panose1 w:val="020F0502020204030204"/>
    <w:charset w:val="00"/>
    <w:family w:val="swiss"/>
    <w:pitch w:val="variable"/>
    <w:sig w:usb0="E4002EFF" w:usb1="C000247B" w:usb2="00000009" w:usb3="00000000" w:csb0="000001FF" w:csb1="00000000"/>
    <w:embedRegular r:id="rId5" w:fontKey="{87101BEE-0FD8-4119-943C-3A9B7658B044}"/>
    <w:embedBold r:id="rId6" w:fontKey="{4BFFFC02-7DE2-40F0-A9A5-AE8E544425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D8393" w14:textId="77777777" w:rsidR="009824C5" w:rsidRDefault="009824C5">
    <w:pPr>
      <w:framePr w:wrap="around" w:vAnchor="text" w:hAnchor="margin" w:xAlign="right" w:y="1"/>
      <w:rPr>
        <w:rStyle w:val="PageNumber"/>
      </w:rPr>
    </w:pPr>
    <w:r>
      <w:rPr>
        <w:rStyle w:val="PageNumber"/>
      </w:rPr>
      <w:t xml:space="preserve">PAGE  </w:t>
    </w:r>
    <w:r>
      <w:rPr>
        <w:rStyle w:val="PageNumber"/>
        <w:noProof/>
      </w:rPr>
      <w:t>2</w:t>
    </w:r>
  </w:p>
  <w:p w14:paraId="1D3D7147" w14:textId="77777777" w:rsidR="009824C5" w:rsidRDefault="009824C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B43BA" w14:textId="77777777" w:rsidR="009824C5" w:rsidRDefault="009824C5">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257F0" w14:textId="77777777" w:rsidR="009824C5" w:rsidRDefault="009824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0645AA6" w14:textId="77777777" w:rsidR="009824C5" w:rsidRDefault="009824C5">
    <w:pPr>
      <w:pStyle w:val="Footer"/>
      <w:ind w:right="360"/>
    </w:pPr>
  </w:p>
  <w:p w14:paraId="24F63838" w14:textId="77777777" w:rsidR="009824C5" w:rsidRDefault="009824C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2F15" w14:textId="77777777" w:rsidR="009824C5" w:rsidRDefault="009824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0590">
      <w:rPr>
        <w:rStyle w:val="PageNumber"/>
        <w:noProof/>
      </w:rPr>
      <w:t>8</w:t>
    </w:r>
    <w:r>
      <w:rPr>
        <w:rStyle w:val="PageNumber"/>
      </w:rPr>
      <w:fldChar w:fldCharType="end"/>
    </w:r>
  </w:p>
  <w:p w14:paraId="068C0AFB" w14:textId="77777777" w:rsidR="009824C5" w:rsidRDefault="009824C5">
    <w:pPr>
      <w:pStyle w:val="Footer"/>
      <w:ind w:right="360"/>
    </w:pPr>
  </w:p>
  <w:p w14:paraId="458DE433" w14:textId="77777777" w:rsidR="009824C5" w:rsidRDefault="009824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F8641" w14:textId="77777777" w:rsidR="00E103DA" w:rsidRDefault="00E103DA">
      <w:r>
        <w:separator/>
      </w:r>
    </w:p>
    <w:p w14:paraId="24FE4CCC" w14:textId="77777777" w:rsidR="00E103DA" w:rsidRDefault="00E103DA"/>
  </w:footnote>
  <w:footnote w:type="continuationSeparator" w:id="0">
    <w:p w14:paraId="6740423C" w14:textId="77777777" w:rsidR="00E103DA" w:rsidRDefault="00E103DA">
      <w:r>
        <w:continuationSeparator/>
      </w:r>
    </w:p>
    <w:p w14:paraId="2739EABD" w14:textId="77777777" w:rsidR="00E103DA" w:rsidRDefault="00E103DA"/>
  </w:footnote>
  <w:footnote w:type="continuationNotice" w:id="1">
    <w:p w14:paraId="37C10E3A" w14:textId="77777777" w:rsidR="00E103DA" w:rsidRDefault="00E103D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00D03" w14:textId="77777777" w:rsidR="00790FCD" w:rsidRDefault="00790F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62E00" w14:textId="77777777" w:rsidR="009824C5" w:rsidRDefault="009824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illip Gingrich">
    <w15:presenceInfo w15:providerId="Windows Live" w15:userId="914377de7517ba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sf2fe2lxfw5ae9st75zsxrd9xxwrvztp0x&quot;&gt;My EndNote Library&lt;record-ids&gt;&lt;item&gt;2&lt;/item&gt;&lt;item&gt;3&lt;/item&gt;&lt;item&gt;4&lt;/item&gt;&lt;item&gt;10&lt;/item&gt;&lt;item&gt;12&lt;/item&gt;&lt;item&gt;14&lt;/item&gt;&lt;item&gt;15&lt;/item&gt;&lt;item&gt;36&lt;/item&gt;&lt;item&gt;37&lt;/item&gt;&lt;item&gt;38&lt;/item&gt;&lt;item&gt;39&lt;/item&gt;&lt;/record-ids&gt;&lt;/item&gt;&lt;/Libraries&gt;"/>
  </w:docVars>
  <w:rsids>
    <w:rsidRoot w:val="00DE1699"/>
    <w:rsid w:val="00010C4F"/>
    <w:rsid w:val="0001170B"/>
    <w:rsid w:val="00011FE0"/>
    <w:rsid w:val="00015D23"/>
    <w:rsid w:val="000201D0"/>
    <w:rsid w:val="0002482A"/>
    <w:rsid w:val="0003046A"/>
    <w:rsid w:val="000320D8"/>
    <w:rsid w:val="00033B4A"/>
    <w:rsid w:val="000366FF"/>
    <w:rsid w:val="000440A9"/>
    <w:rsid w:val="0004733D"/>
    <w:rsid w:val="0005158B"/>
    <w:rsid w:val="00054E9D"/>
    <w:rsid w:val="00061D0D"/>
    <w:rsid w:val="000625F0"/>
    <w:rsid w:val="000648E6"/>
    <w:rsid w:val="00065BA1"/>
    <w:rsid w:val="00073607"/>
    <w:rsid w:val="000771B9"/>
    <w:rsid w:val="0007783F"/>
    <w:rsid w:val="000841B0"/>
    <w:rsid w:val="00087CF3"/>
    <w:rsid w:val="000905B7"/>
    <w:rsid w:val="0009232D"/>
    <w:rsid w:val="00092ADA"/>
    <w:rsid w:val="00094AE6"/>
    <w:rsid w:val="000978E2"/>
    <w:rsid w:val="000A3C39"/>
    <w:rsid w:val="000A65BB"/>
    <w:rsid w:val="000B3528"/>
    <w:rsid w:val="000B4A2A"/>
    <w:rsid w:val="000C1BBA"/>
    <w:rsid w:val="000C3E73"/>
    <w:rsid w:val="000C5C60"/>
    <w:rsid w:val="000D11BB"/>
    <w:rsid w:val="000D1553"/>
    <w:rsid w:val="000D1DA1"/>
    <w:rsid w:val="000D2D84"/>
    <w:rsid w:val="000D31C8"/>
    <w:rsid w:val="000E19B8"/>
    <w:rsid w:val="000E2A85"/>
    <w:rsid w:val="000E59EC"/>
    <w:rsid w:val="000E68D4"/>
    <w:rsid w:val="000E75E3"/>
    <w:rsid w:val="000F36E0"/>
    <w:rsid w:val="000F417D"/>
    <w:rsid w:val="000F4ABD"/>
    <w:rsid w:val="000F71FF"/>
    <w:rsid w:val="00101D1F"/>
    <w:rsid w:val="00101E0E"/>
    <w:rsid w:val="00103108"/>
    <w:rsid w:val="00106DFC"/>
    <w:rsid w:val="00112BB0"/>
    <w:rsid w:val="00113CD4"/>
    <w:rsid w:val="0011739F"/>
    <w:rsid w:val="00122B2D"/>
    <w:rsid w:val="00122C0B"/>
    <w:rsid w:val="001230D2"/>
    <w:rsid w:val="00123430"/>
    <w:rsid w:val="00123CCF"/>
    <w:rsid w:val="00124C74"/>
    <w:rsid w:val="00131DA0"/>
    <w:rsid w:val="001320F3"/>
    <w:rsid w:val="00133E3F"/>
    <w:rsid w:val="00135311"/>
    <w:rsid w:val="001374B6"/>
    <w:rsid w:val="001379DD"/>
    <w:rsid w:val="00137D87"/>
    <w:rsid w:val="00137FD6"/>
    <w:rsid w:val="00141659"/>
    <w:rsid w:val="00142E93"/>
    <w:rsid w:val="0014467A"/>
    <w:rsid w:val="0015109A"/>
    <w:rsid w:val="00151FFB"/>
    <w:rsid w:val="0015241E"/>
    <w:rsid w:val="00153F79"/>
    <w:rsid w:val="00154AAB"/>
    <w:rsid w:val="00157885"/>
    <w:rsid w:val="00157E12"/>
    <w:rsid w:val="00162695"/>
    <w:rsid w:val="00167C4E"/>
    <w:rsid w:val="0017142E"/>
    <w:rsid w:val="00180B28"/>
    <w:rsid w:val="00182068"/>
    <w:rsid w:val="0018567A"/>
    <w:rsid w:val="001922E8"/>
    <w:rsid w:val="00193895"/>
    <w:rsid w:val="00194ED0"/>
    <w:rsid w:val="001956A1"/>
    <w:rsid w:val="001A02CC"/>
    <w:rsid w:val="001A1A27"/>
    <w:rsid w:val="001B6101"/>
    <w:rsid w:val="001B7091"/>
    <w:rsid w:val="001C086F"/>
    <w:rsid w:val="001C11C4"/>
    <w:rsid w:val="001C33AF"/>
    <w:rsid w:val="001C4D99"/>
    <w:rsid w:val="001C5744"/>
    <w:rsid w:val="001C695B"/>
    <w:rsid w:val="001C6E8D"/>
    <w:rsid w:val="001D2151"/>
    <w:rsid w:val="001D7C06"/>
    <w:rsid w:val="001E451C"/>
    <w:rsid w:val="001E5249"/>
    <w:rsid w:val="001F11E2"/>
    <w:rsid w:val="001F2162"/>
    <w:rsid w:val="001F3492"/>
    <w:rsid w:val="001F7E31"/>
    <w:rsid w:val="00201D9B"/>
    <w:rsid w:val="002031A2"/>
    <w:rsid w:val="00203416"/>
    <w:rsid w:val="00205B2E"/>
    <w:rsid w:val="00206AB8"/>
    <w:rsid w:val="00207372"/>
    <w:rsid w:val="0021000A"/>
    <w:rsid w:val="002104D3"/>
    <w:rsid w:val="00214641"/>
    <w:rsid w:val="00221694"/>
    <w:rsid w:val="00222828"/>
    <w:rsid w:val="00225507"/>
    <w:rsid w:val="002265CE"/>
    <w:rsid w:val="00227BA9"/>
    <w:rsid w:val="00230A8D"/>
    <w:rsid w:val="002311C7"/>
    <w:rsid w:val="0023354E"/>
    <w:rsid w:val="0023636B"/>
    <w:rsid w:val="0024409A"/>
    <w:rsid w:val="00245E20"/>
    <w:rsid w:val="0025058A"/>
    <w:rsid w:val="00253758"/>
    <w:rsid w:val="00253CBF"/>
    <w:rsid w:val="0026376A"/>
    <w:rsid w:val="002637AC"/>
    <w:rsid w:val="002660D1"/>
    <w:rsid w:val="0027027F"/>
    <w:rsid w:val="002720A2"/>
    <w:rsid w:val="002729FB"/>
    <w:rsid w:val="00273082"/>
    <w:rsid w:val="00273EE3"/>
    <w:rsid w:val="00277E0D"/>
    <w:rsid w:val="002A25EE"/>
    <w:rsid w:val="002A6EED"/>
    <w:rsid w:val="002A7098"/>
    <w:rsid w:val="002A7D96"/>
    <w:rsid w:val="002B1426"/>
    <w:rsid w:val="002B2C8C"/>
    <w:rsid w:val="002B34FE"/>
    <w:rsid w:val="002B67D1"/>
    <w:rsid w:val="002C20B1"/>
    <w:rsid w:val="002C3431"/>
    <w:rsid w:val="002C40BE"/>
    <w:rsid w:val="002C749F"/>
    <w:rsid w:val="002D0B8E"/>
    <w:rsid w:val="002D0D17"/>
    <w:rsid w:val="002D68BF"/>
    <w:rsid w:val="002D6A0A"/>
    <w:rsid w:val="002D7655"/>
    <w:rsid w:val="002E0C2B"/>
    <w:rsid w:val="002E292A"/>
    <w:rsid w:val="002E75F6"/>
    <w:rsid w:val="002E7B63"/>
    <w:rsid w:val="002F1EDA"/>
    <w:rsid w:val="002F54F7"/>
    <w:rsid w:val="002F6DAA"/>
    <w:rsid w:val="003007D8"/>
    <w:rsid w:val="00301140"/>
    <w:rsid w:val="00302CF0"/>
    <w:rsid w:val="0030356D"/>
    <w:rsid w:val="00304A8B"/>
    <w:rsid w:val="00310911"/>
    <w:rsid w:val="00310BA2"/>
    <w:rsid w:val="00313CDF"/>
    <w:rsid w:val="00317813"/>
    <w:rsid w:val="00321BE1"/>
    <w:rsid w:val="00321F8D"/>
    <w:rsid w:val="00324BC0"/>
    <w:rsid w:val="00325DA4"/>
    <w:rsid w:val="00326115"/>
    <w:rsid w:val="0032614F"/>
    <w:rsid w:val="00326816"/>
    <w:rsid w:val="003304F4"/>
    <w:rsid w:val="00330D44"/>
    <w:rsid w:val="0033292E"/>
    <w:rsid w:val="00334699"/>
    <w:rsid w:val="003354B8"/>
    <w:rsid w:val="00335A10"/>
    <w:rsid w:val="003412C9"/>
    <w:rsid w:val="003437A7"/>
    <w:rsid w:val="003476A4"/>
    <w:rsid w:val="0035002E"/>
    <w:rsid w:val="003544DF"/>
    <w:rsid w:val="003547B0"/>
    <w:rsid w:val="00356394"/>
    <w:rsid w:val="00356573"/>
    <w:rsid w:val="00357396"/>
    <w:rsid w:val="0036435E"/>
    <w:rsid w:val="00364ABE"/>
    <w:rsid w:val="003679A1"/>
    <w:rsid w:val="00371DA1"/>
    <w:rsid w:val="003733A4"/>
    <w:rsid w:val="00380079"/>
    <w:rsid w:val="003817B8"/>
    <w:rsid w:val="003846AC"/>
    <w:rsid w:val="00387F5B"/>
    <w:rsid w:val="00390C5B"/>
    <w:rsid w:val="00397EA5"/>
    <w:rsid w:val="003A0B27"/>
    <w:rsid w:val="003A0F5F"/>
    <w:rsid w:val="003A1063"/>
    <w:rsid w:val="003A42CA"/>
    <w:rsid w:val="003A5892"/>
    <w:rsid w:val="003A6DDB"/>
    <w:rsid w:val="003B2E14"/>
    <w:rsid w:val="003B3A3B"/>
    <w:rsid w:val="003B4AF3"/>
    <w:rsid w:val="003B6FF6"/>
    <w:rsid w:val="003C2BE3"/>
    <w:rsid w:val="003C3A39"/>
    <w:rsid w:val="003C4B3C"/>
    <w:rsid w:val="003D08A5"/>
    <w:rsid w:val="003E1FA3"/>
    <w:rsid w:val="003E5207"/>
    <w:rsid w:val="003F3ED2"/>
    <w:rsid w:val="003F7189"/>
    <w:rsid w:val="003F74A0"/>
    <w:rsid w:val="00404EAD"/>
    <w:rsid w:val="0041079D"/>
    <w:rsid w:val="00422950"/>
    <w:rsid w:val="00422C12"/>
    <w:rsid w:val="00422DE4"/>
    <w:rsid w:val="00427112"/>
    <w:rsid w:val="00427BEA"/>
    <w:rsid w:val="0043001F"/>
    <w:rsid w:val="00430BD4"/>
    <w:rsid w:val="00430C6A"/>
    <w:rsid w:val="00430D7A"/>
    <w:rsid w:val="004322CF"/>
    <w:rsid w:val="0043502A"/>
    <w:rsid w:val="0043571B"/>
    <w:rsid w:val="00436D52"/>
    <w:rsid w:val="0043797B"/>
    <w:rsid w:val="004410B2"/>
    <w:rsid w:val="00443A65"/>
    <w:rsid w:val="00446E3A"/>
    <w:rsid w:val="004470A5"/>
    <w:rsid w:val="00450F33"/>
    <w:rsid w:val="00451B14"/>
    <w:rsid w:val="004564CF"/>
    <w:rsid w:val="00456B19"/>
    <w:rsid w:val="00464F66"/>
    <w:rsid w:val="00466EB9"/>
    <w:rsid w:val="00475DEE"/>
    <w:rsid w:val="00480590"/>
    <w:rsid w:val="004867A5"/>
    <w:rsid w:val="0049334A"/>
    <w:rsid w:val="0049449E"/>
    <w:rsid w:val="00496B72"/>
    <w:rsid w:val="0049705A"/>
    <w:rsid w:val="0049752A"/>
    <w:rsid w:val="004A0565"/>
    <w:rsid w:val="004A1303"/>
    <w:rsid w:val="004A239B"/>
    <w:rsid w:val="004A42AD"/>
    <w:rsid w:val="004A742B"/>
    <w:rsid w:val="004B3564"/>
    <w:rsid w:val="004B7BC5"/>
    <w:rsid w:val="004C66B7"/>
    <w:rsid w:val="004C7A9C"/>
    <w:rsid w:val="004D273D"/>
    <w:rsid w:val="004D2C41"/>
    <w:rsid w:val="004D356B"/>
    <w:rsid w:val="004E00F4"/>
    <w:rsid w:val="004E0150"/>
    <w:rsid w:val="004E1CB2"/>
    <w:rsid w:val="004E26EA"/>
    <w:rsid w:val="004E35E0"/>
    <w:rsid w:val="004E6B6B"/>
    <w:rsid w:val="004F01A1"/>
    <w:rsid w:val="004F2909"/>
    <w:rsid w:val="004F3204"/>
    <w:rsid w:val="004F3F50"/>
    <w:rsid w:val="004F6A4D"/>
    <w:rsid w:val="005021ED"/>
    <w:rsid w:val="0050486A"/>
    <w:rsid w:val="00507A09"/>
    <w:rsid w:val="00511C9A"/>
    <w:rsid w:val="00512CF2"/>
    <w:rsid w:val="005210C6"/>
    <w:rsid w:val="005214CF"/>
    <w:rsid w:val="00524815"/>
    <w:rsid w:val="005267BC"/>
    <w:rsid w:val="00527E30"/>
    <w:rsid w:val="005304E0"/>
    <w:rsid w:val="005327A4"/>
    <w:rsid w:val="005329C7"/>
    <w:rsid w:val="00532F5D"/>
    <w:rsid w:val="00533F3A"/>
    <w:rsid w:val="00536D37"/>
    <w:rsid w:val="005378CB"/>
    <w:rsid w:val="00540909"/>
    <w:rsid w:val="00541E2D"/>
    <w:rsid w:val="00542E83"/>
    <w:rsid w:val="0054397F"/>
    <w:rsid w:val="00546385"/>
    <w:rsid w:val="00547733"/>
    <w:rsid w:val="00547C93"/>
    <w:rsid w:val="00551789"/>
    <w:rsid w:val="00552A07"/>
    <w:rsid w:val="00553095"/>
    <w:rsid w:val="005573A3"/>
    <w:rsid w:val="00560028"/>
    <w:rsid w:val="00560A7B"/>
    <w:rsid w:val="005638DE"/>
    <w:rsid w:val="005645A4"/>
    <w:rsid w:val="00566862"/>
    <w:rsid w:val="00567144"/>
    <w:rsid w:val="00567E9F"/>
    <w:rsid w:val="005754B8"/>
    <w:rsid w:val="00575611"/>
    <w:rsid w:val="00575965"/>
    <w:rsid w:val="005823D0"/>
    <w:rsid w:val="00587324"/>
    <w:rsid w:val="00587886"/>
    <w:rsid w:val="00591A57"/>
    <w:rsid w:val="0059256F"/>
    <w:rsid w:val="0059535F"/>
    <w:rsid w:val="00596527"/>
    <w:rsid w:val="00596B9E"/>
    <w:rsid w:val="00597082"/>
    <w:rsid w:val="005A03A0"/>
    <w:rsid w:val="005A302E"/>
    <w:rsid w:val="005A31AA"/>
    <w:rsid w:val="005A678E"/>
    <w:rsid w:val="005A6E05"/>
    <w:rsid w:val="005A6EAE"/>
    <w:rsid w:val="005B1517"/>
    <w:rsid w:val="005B57D6"/>
    <w:rsid w:val="005C2DB3"/>
    <w:rsid w:val="005C5714"/>
    <w:rsid w:val="005C6048"/>
    <w:rsid w:val="005D0C10"/>
    <w:rsid w:val="005D2065"/>
    <w:rsid w:val="005D257B"/>
    <w:rsid w:val="005D39E9"/>
    <w:rsid w:val="005D707E"/>
    <w:rsid w:val="005D7542"/>
    <w:rsid w:val="005E46AB"/>
    <w:rsid w:val="005F0CB9"/>
    <w:rsid w:val="005F307B"/>
    <w:rsid w:val="005F4DEE"/>
    <w:rsid w:val="005F5C5C"/>
    <w:rsid w:val="00604E00"/>
    <w:rsid w:val="00604F23"/>
    <w:rsid w:val="006104F2"/>
    <w:rsid w:val="006109A9"/>
    <w:rsid w:val="00611DCC"/>
    <w:rsid w:val="00614F2E"/>
    <w:rsid w:val="00616D68"/>
    <w:rsid w:val="006171B6"/>
    <w:rsid w:val="00625FEB"/>
    <w:rsid w:val="00630E1F"/>
    <w:rsid w:val="00631B3F"/>
    <w:rsid w:val="00631E32"/>
    <w:rsid w:val="00632CBF"/>
    <w:rsid w:val="0063315E"/>
    <w:rsid w:val="006367C0"/>
    <w:rsid w:val="006433FA"/>
    <w:rsid w:val="0064353C"/>
    <w:rsid w:val="00643601"/>
    <w:rsid w:val="006501A8"/>
    <w:rsid w:val="006532A9"/>
    <w:rsid w:val="006732F7"/>
    <w:rsid w:val="00675E8F"/>
    <w:rsid w:val="0067676F"/>
    <w:rsid w:val="00676EC1"/>
    <w:rsid w:val="0067735B"/>
    <w:rsid w:val="00687425"/>
    <w:rsid w:val="00687CA1"/>
    <w:rsid w:val="006922C4"/>
    <w:rsid w:val="00693CA8"/>
    <w:rsid w:val="006A1A94"/>
    <w:rsid w:val="006B2581"/>
    <w:rsid w:val="006B28D3"/>
    <w:rsid w:val="006B427E"/>
    <w:rsid w:val="006C533C"/>
    <w:rsid w:val="006C5E19"/>
    <w:rsid w:val="006C71A2"/>
    <w:rsid w:val="006C7ABE"/>
    <w:rsid w:val="006C7CC3"/>
    <w:rsid w:val="006D02B4"/>
    <w:rsid w:val="006D10CA"/>
    <w:rsid w:val="006D3C89"/>
    <w:rsid w:val="006E059C"/>
    <w:rsid w:val="006E0F63"/>
    <w:rsid w:val="006E14CD"/>
    <w:rsid w:val="006E23C1"/>
    <w:rsid w:val="006E6BC5"/>
    <w:rsid w:val="006E71C2"/>
    <w:rsid w:val="006F268D"/>
    <w:rsid w:val="006F410B"/>
    <w:rsid w:val="006F5A5E"/>
    <w:rsid w:val="006F6F95"/>
    <w:rsid w:val="007009DA"/>
    <w:rsid w:val="00701447"/>
    <w:rsid w:val="00706000"/>
    <w:rsid w:val="0071049D"/>
    <w:rsid w:val="007107E7"/>
    <w:rsid w:val="0071182A"/>
    <w:rsid w:val="0071287E"/>
    <w:rsid w:val="00712A49"/>
    <w:rsid w:val="007130C0"/>
    <w:rsid w:val="00714CEA"/>
    <w:rsid w:val="007179F0"/>
    <w:rsid w:val="00720582"/>
    <w:rsid w:val="00725E67"/>
    <w:rsid w:val="007331FF"/>
    <w:rsid w:val="00734F16"/>
    <w:rsid w:val="00736CF5"/>
    <w:rsid w:val="00737305"/>
    <w:rsid w:val="007405B2"/>
    <w:rsid w:val="0074388B"/>
    <w:rsid w:val="00744E0B"/>
    <w:rsid w:val="0074513E"/>
    <w:rsid w:val="00751FA5"/>
    <w:rsid w:val="007563EF"/>
    <w:rsid w:val="00756A96"/>
    <w:rsid w:val="00760307"/>
    <w:rsid w:val="007603DC"/>
    <w:rsid w:val="00761452"/>
    <w:rsid w:val="007614EE"/>
    <w:rsid w:val="00761605"/>
    <w:rsid w:val="007629D3"/>
    <w:rsid w:val="00762ED4"/>
    <w:rsid w:val="00764960"/>
    <w:rsid w:val="00772D16"/>
    <w:rsid w:val="00772F40"/>
    <w:rsid w:val="0077422E"/>
    <w:rsid w:val="00776126"/>
    <w:rsid w:val="00776C14"/>
    <w:rsid w:val="0078136F"/>
    <w:rsid w:val="00783611"/>
    <w:rsid w:val="00783689"/>
    <w:rsid w:val="00790924"/>
    <w:rsid w:val="00790FCD"/>
    <w:rsid w:val="00791BE8"/>
    <w:rsid w:val="007920C1"/>
    <w:rsid w:val="00793179"/>
    <w:rsid w:val="00793677"/>
    <w:rsid w:val="00793CEE"/>
    <w:rsid w:val="00796574"/>
    <w:rsid w:val="007978D4"/>
    <w:rsid w:val="007A0BD8"/>
    <w:rsid w:val="007A2F1E"/>
    <w:rsid w:val="007A4AE9"/>
    <w:rsid w:val="007B012E"/>
    <w:rsid w:val="007B2121"/>
    <w:rsid w:val="007B61BF"/>
    <w:rsid w:val="007B73F4"/>
    <w:rsid w:val="007C1383"/>
    <w:rsid w:val="007D3776"/>
    <w:rsid w:val="007E19EA"/>
    <w:rsid w:val="007E1ECA"/>
    <w:rsid w:val="007E4743"/>
    <w:rsid w:val="007F1339"/>
    <w:rsid w:val="007F3FDD"/>
    <w:rsid w:val="007F4A6B"/>
    <w:rsid w:val="007F5373"/>
    <w:rsid w:val="007F6792"/>
    <w:rsid w:val="007F6F6F"/>
    <w:rsid w:val="00801CD1"/>
    <w:rsid w:val="0080302B"/>
    <w:rsid w:val="00803129"/>
    <w:rsid w:val="00803489"/>
    <w:rsid w:val="0080651A"/>
    <w:rsid w:val="00813B5A"/>
    <w:rsid w:val="00814E95"/>
    <w:rsid w:val="0082486C"/>
    <w:rsid w:val="00824886"/>
    <w:rsid w:val="00825F07"/>
    <w:rsid w:val="0082693E"/>
    <w:rsid w:val="0083079D"/>
    <w:rsid w:val="008318E5"/>
    <w:rsid w:val="008348A2"/>
    <w:rsid w:val="00835CBD"/>
    <w:rsid w:val="00836E24"/>
    <w:rsid w:val="008406DE"/>
    <w:rsid w:val="00840D8D"/>
    <w:rsid w:val="00843021"/>
    <w:rsid w:val="008474EF"/>
    <w:rsid w:val="00850491"/>
    <w:rsid w:val="00852D9F"/>
    <w:rsid w:val="00865479"/>
    <w:rsid w:val="008655C0"/>
    <w:rsid w:val="0086637A"/>
    <w:rsid w:val="008779B5"/>
    <w:rsid w:val="00877E42"/>
    <w:rsid w:val="00892193"/>
    <w:rsid w:val="0089328C"/>
    <w:rsid w:val="008A039A"/>
    <w:rsid w:val="008A54B2"/>
    <w:rsid w:val="008A5E2D"/>
    <w:rsid w:val="008A70DB"/>
    <w:rsid w:val="008B2E82"/>
    <w:rsid w:val="008B3498"/>
    <w:rsid w:val="008B7C5A"/>
    <w:rsid w:val="008D21B9"/>
    <w:rsid w:val="008D2DFE"/>
    <w:rsid w:val="008D3D15"/>
    <w:rsid w:val="008D567C"/>
    <w:rsid w:val="008D6109"/>
    <w:rsid w:val="008D6E82"/>
    <w:rsid w:val="008D74C0"/>
    <w:rsid w:val="008E1DC9"/>
    <w:rsid w:val="00902265"/>
    <w:rsid w:val="00910843"/>
    <w:rsid w:val="00910940"/>
    <w:rsid w:val="00913B52"/>
    <w:rsid w:val="00914BDF"/>
    <w:rsid w:val="00917922"/>
    <w:rsid w:val="00917C46"/>
    <w:rsid w:val="0092037A"/>
    <w:rsid w:val="00923F13"/>
    <w:rsid w:val="009246AD"/>
    <w:rsid w:val="0092480D"/>
    <w:rsid w:val="0092625F"/>
    <w:rsid w:val="00927CDC"/>
    <w:rsid w:val="009320D2"/>
    <w:rsid w:val="009334C2"/>
    <w:rsid w:val="00933CD2"/>
    <w:rsid w:val="00935381"/>
    <w:rsid w:val="00951DC7"/>
    <w:rsid w:val="009525A0"/>
    <w:rsid w:val="00953DD3"/>
    <w:rsid w:val="009566F7"/>
    <w:rsid w:val="00957C0B"/>
    <w:rsid w:val="00963D37"/>
    <w:rsid w:val="00967927"/>
    <w:rsid w:val="00970A97"/>
    <w:rsid w:val="00972F71"/>
    <w:rsid w:val="00973B52"/>
    <w:rsid w:val="00977422"/>
    <w:rsid w:val="00977CAC"/>
    <w:rsid w:val="009824C5"/>
    <w:rsid w:val="00984F9E"/>
    <w:rsid w:val="0098515A"/>
    <w:rsid w:val="00986FC5"/>
    <w:rsid w:val="009937E6"/>
    <w:rsid w:val="00993E38"/>
    <w:rsid w:val="00994D84"/>
    <w:rsid w:val="009A3AD5"/>
    <w:rsid w:val="009A48B4"/>
    <w:rsid w:val="009B34B9"/>
    <w:rsid w:val="009B3672"/>
    <w:rsid w:val="009B49F6"/>
    <w:rsid w:val="009B6339"/>
    <w:rsid w:val="009C080E"/>
    <w:rsid w:val="009C149F"/>
    <w:rsid w:val="009C1C4A"/>
    <w:rsid w:val="009D0B15"/>
    <w:rsid w:val="009D18D3"/>
    <w:rsid w:val="009F164E"/>
    <w:rsid w:val="009F27CE"/>
    <w:rsid w:val="009F2BB5"/>
    <w:rsid w:val="009F40E9"/>
    <w:rsid w:val="009F5234"/>
    <w:rsid w:val="009F78FC"/>
    <w:rsid w:val="00A01724"/>
    <w:rsid w:val="00A02D62"/>
    <w:rsid w:val="00A0424B"/>
    <w:rsid w:val="00A05A22"/>
    <w:rsid w:val="00A0709B"/>
    <w:rsid w:val="00A079A6"/>
    <w:rsid w:val="00A07D31"/>
    <w:rsid w:val="00A12B92"/>
    <w:rsid w:val="00A13F1F"/>
    <w:rsid w:val="00A20B3C"/>
    <w:rsid w:val="00A236A9"/>
    <w:rsid w:val="00A24498"/>
    <w:rsid w:val="00A259C0"/>
    <w:rsid w:val="00A269C9"/>
    <w:rsid w:val="00A3135C"/>
    <w:rsid w:val="00A31DAE"/>
    <w:rsid w:val="00A31F20"/>
    <w:rsid w:val="00A376D4"/>
    <w:rsid w:val="00A40472"/>
    <w:rsid w:val="00A444E1"/>
    <w:rsid w:val="00A460B5"/>
    <w:rsid w:val="00A46C91"/>
    <w:rsid w:val="00A479E9"/>
    <w:rsid w:val="00A5324E"/>
    <w:rsid w:val="00A57E7A"/>
    <w:rsid w:val="00A66999"/>
    <w:rsid w:val="00A66DDE"/>
    <w:rsid w:val="00A66EDD"/>
    <w:rsid w:val="00A7041A"/>
    <w:rsid w:val="00A70784"/>
    <w:rsid w:val="00A71C00"/>
    <w:rsid w:val="00A74FCA"/>
    <w:rsid w:val="00A7666B"/>
    <w:rsid w:val="00A83A67"/>
    <w:rsid w:val="00A92D44"/>
    <w:rsid w:val="00A962E2"/>
    <w:rsid w:val="00A96321"/>
    <w:rsid w:val="00A96AFD"/>
    <w:rsid w:val="00AA06C2"/>
    <w:rsid w:val="00AA3BE8"/>
    <w:rsid w:val="00AA64A2"/>
    <w:rsid w:val="00AB08BB"/>
    <w:rsid w:val="00AB0F31"/>
    <w:rsid w:val="00AB5222"/>
    <w:rsid w:val="00AC1839"/>
    <w:rsid w:val="00AC5820"/>
    <w:rsid w:val="00AC5F97"/>
    <w:rsid w:val="00AC6438"/>
    <w:rsid w:val="00AD1972"/>
    <w:rsid w:val="00AE2757"/>
    <w:rsid w:val="00AE3079"/>
    <w:rsid w:val="00AE4B97"/>
    <w:rsid w:val="00AF1765"/>
    <w:rsid w:val="00AF2AD1"/>
    <w:rsid w:val="00AF3DD8"/>
    <w:rsid w:val="00B0184B"/>
    <w:rsid w:val="00B02BBE"/>
    <w:rsid w:val="00B1115C"/>
    <w:rsid w:val="00B1216D"/>
    <w:rsid w:val="00B123D0"/>
    <w:rsid w:val="00B1329B"/>
    <w:rsid w:val="00B158DD"/>
    <w:rsid w:val="00B201C6"/>
    <w:rsid w:val="00B25ED6"/>
    <w:rsid w:val="00B310B5"/>
    <w:rsid w:val="00B3368E"/>
    <w:rsid w:val="00B34C80"/>
    <w:rsid w:val="00B37739"/>
    <w:rsid w:val="00B42C29"/>
    <w:rsid w:val="00B455EE"/>
    <w:rsid w:val="00B45893"/>
    <w:rsid w:val="00B45EF8"/>
    <w:rsid w:val="00B47ED1"/>
    <w:rsid w:val="00B563D9"/>
    <w:rsid w:val="00B6022A"/>
    <w:rsid w:val="00B6063C"/>
    <w:rsid w:val="00B619DD"/>
    <w:rsid w:val="00B63626"/>
    <w:rsid w:val="00B66FEE"/>
    <w:rsid w:val="00B71491"/>
    <w:rsid w:val="00B71D30"/>
    <w:rsid w:val="00B7618D"/>
    <w:rsid w:val="00B8070B"/>
    <w:rsid w:val="00B82972"/>
    <w:rsid w:val="00B85671"/>
    <w:rsid w:val="00B86109"/>
    <w:rsid w:val="00B86FE8"/>
    <w:rsid w:val="00B875D7"/>
    <w:rsid w:val="00B939D4"/>
    <w:rsid w:val="00B9644C"/>
    <w:rsid w:val="00B97259"/>
    <w:rsid w:val="00BA1E38"/>
    <w:rsid w:val="00BA314C"/>
    <w:rsid w:val="00BA7247"/>
    <w:rsid w:val="00BB1134"/>
    <w:rsid w:val="00BB156C"/>
    <w:rsid w:val="00BB2C39"/>
    <w:rsid w:val="00BB5B06"/>
    <w:rsid w:val="00BC3E2A"/>
    <w:rsid w:val="00BC4429"/>
    <w:rsid w:val="00BC4B84"/>
    <w:rsid w:val="00BD0424"/>
    <w:rsid w:val="00BD0668"/>
    <w:rsid w:val="00BD5122"/>
    <w:rsid w:val="00BD6859"/>
    <w:rsid w:val="00BE1AF0"/>
    <w:rsid w:val="00BE2070"/>
    <w:rsid w:val="00BE3B43"/>
    <w:rsid w:val="00BE533F"/>
    <w:rsid w:val="00BE7A1C"/>
    <w:rsid w:val="00BF1031"/>
    <w:rsid w:val="00BF1F97"/>
    <w:rsid w:val="00BF2213"/>
    <w:rsid w:val="00BF2812"/>
    <w:rsid w:val="00BF4159"/>
    <w:rsid w:val="00BF7ACF"/>
    <w:rsid w:val="00C01806"/>
    <w:rsid w:val="00C0507A"/>
    <w:rsid w:val="00C06CFC"/>
    <w:rsid w:val="00C15E06"/>
    <w:rsid w:val="00C168F2"/>
    <w:rsid w:val="00C20075"/>
    <w:rsid w:val="00C22758"/>
    <w:rsid w:val="00C30403"/>
    <w:rsid w:val="00C32190"/>
    <w:rsid w:val="00C32FA3"/>
    <w:rsid w:val="00C3576A"/>
    <w:rsid w:val="00C42117"/>
    <w:rsid w:val="00C427E7"/>
    <w:rsid w:val="00C45E7B"/>
    <w:rsid w:val="00C4618B"/>
    <w:rsid w:val="00C47AF7"/>
    <w:rsid w:val="00C5220E"/>
    <w:rsid w:val="00C55E0B"/>
    <w:rsid w:val="00C56250"/>
    <w:rsid w:val="00C5779F"/>
    <w:rsid w:val="00C61C8E"/>
    <w:rsid w:val="00C62661"/>
    <w:rsid w:val="00C6686C"/>
    <w:rsid w:val="00C72D78"/>
    <w:rsid w:val="00C73E77"/>
    <w:rsid w:val="00C74314"/>
    <w:rsid w:val="00C744E3"/>
    <w:rsid w:val="00C7469D"/>
    <w:rsid w:val="00C75658"/>
    <w:rsid w:val="00C776FB"/>
    <w:rsid w:val="00C77856"/>
    <w:rsid w:val="00C77DF7"/>
    <w:rsid w:val="00C80664"/>
    <w:rsid w:val="00C8572D"/>
    <w:rsid w:val="00C8765B"/>
    <w:rsid w:val="00C9140C"/>
    <w:rsid w:val="00C9429B"/>
    <w:rsid w:val="00C96317"/>
    <w:rsid w:val="00CA15CA"/>
    <w:rsid w:val="00CA373D"/>
    <w:rsid w:val="00CB388B"/>
    <w:rsid w:val="00CC082B"/>
    <w:rsid w:val="00CC101E"/>
    <w:rsid w:val="00CC57BE"/>
    <w:rsid w:val="00CC5AF3"/>
    <w:rsid w:val="00CC6533"/>
    <w:rsid w:val="00CD2424"/>
    <w:rsid w:val="00CD602B"/>
    <w:rsid w:val="00CD60E1"/>
    <w:rsid w:val="00CD65B6"/>
    <w:rsid w:val="00CD7BCC"/>
    <w:rsid w:val="00CE164B"/>
    <w:rsid w:val="00CE1C3F"/>
    <w:rsid w:val="00CE3AAC"/>
    <w:rsid w:val="00CF0016"/>
    <w:rsid w:val="00CF1285"/>
    <w:rsid w:val="00CF758C"/>
    <w:rsid w:val="00D00591"/>
    <w:rsid w:val="00D018D3"/>
    <w:rsid w:val="00D01DF3"/>
    <w:rsid w:val="00D035D6"/>
    <w:rsid w:val="00D0596F"/>
    <w:rsid w:val="00D05C3A"/>
    <w:rsid w:val="00D11F33"/>
    <w:rsid w:val="00D13547"/>
    <w:rsid w:val="00D13AC8"/>
    <w:rsid w:val="00D13B1B"/>
    <w:rsid w:val="00D224B0"/>
    <w:rsid w:val="00D23AEE"/>
    <w:rsid w:val="00D26C6B"/>
    <w:rsid w:val="00D31DBD"/>
    <w:rsid w:val="00D320A5"/>
    <w:rsid w:val="00D35749"/>
    <w:rsid w:val="00D36ACE"/>
    <w:rsid w:val="00D401C8"/>
    <w:rsid w:val="00D41959"/>
    <w:rsid w:val="00D41F40"/>
    <w:rsid w:val="00D420B1"/>
    <w:rsid w:val="00D50E13"/>
    <w:rsid w:val="00D54F30"/>
    <w:rsid w:val="00D57D4F"/>
    <w:rsid w:val="00D61DBF"/>
    <w:rsid w:val="00D64669"/>
    <w:rsid w:val="00D65189"/>
    <w:rsid w:val="00D657FC"/>
    <w:rsid w:val="00D66756"/>
    <w:rsid w:val="00D6700E"/>
    <w:rsid w:val="00D701A3"/>
    <w:rsid w:val="00D73187"/>
    <w:rsid w:val="00D7378E"/>
    <w:rsid w:val="00D73A2E"/>
    <w:rsid w:val="00D81A5C"/>
    <w:rsid w:val="00D86677"/>
    <w:rsid w:val="00D928D2"/>
    <w:rsid w:val="00DA65E6"/>
    <w:rsid w:val="00DB1551"/>
    <w:rsid w:val="00DC03A5"/>
    <w:rsid w:val="00DC765B"/>
    <w:rsid w:val="00DD1176"/>
    <w:rsid w:val="00DD1A13"/>
    <w:rsid w:val="00DD1CBE"/>
    <w:rsid w:val="00DD1EEC"/>
    <w:rsid w:val="00DD2246"/>
    <w:rsid w:val="00DD29EF"/>
    <w:rsid w:val="00DD2F29"/>
    <w:rsid w:val="00DE1699"/>
    <w:rsid w:val="00DE235B"/>
    <w:rsid w:val="00DE5774"/>
    <w:rsid w:val="00DE78D2"/>
    <w:rsid w:val="00DF220B"/>
    <w:rsid w:val="00DF59F4"/>
    <w:rsid w:val="00DF683D"/>
    <w:rsid w:val="00E000D3"/>
    <w:rsid w:val="00E00DD3"/>
    <w:rsid w:val="00E074F2"/>
    <w:rsid w:val="00E07E30"/>
    <w:rsid w:val="00E103DA"/>
    <w:rsid w:val="00E10F80"/>
    <w:rsid w:val="00E1231F"/>
    <w:rsid w:val="00E13BCE"/>
    <w:rsid w:val="00E15B10"/>
    <w:rsid w:val="00E16206"/>
    <w:rsid w:val="00E20E4A"/>
    <w:rsid w:val="00E22067"/>
    <w:rsid w:val="00E2340D"/>
    <w:rsid w:val="00E2468A"/>
    <w:rsid w:val="00E262F2"/>
    <w:rsid w:val="00E31863"/>
    <w:rsid w:val="00E32A18"/>
    <w:rsid w:val="00E35A42"/>
    <w:rsid w:val="00E35FD0"/>
    <w:rsid w:val="00E374E5"/>
    <w:rsid w:val="00E436AB"/>
    <w:rsid w:val="00E43DAE"/>
    <w:rsid w:val="00E44664"/>
    <w:rsid w:val="00E44C2A"/>
    <w:rsid w:val="00E46BD3"/>
    <w:rsid w:val="00E532FC"/>
    <w:rsid w:val="00E55281"/>
    <w:rsid w:val="00E55C61"/>
    <w:rsid w:val="00E56F44"/>
    <w:rsid w:val="00E613DB"/>
    <w:rsid w:val="00E63C42"/>
    <w:rsid w:val="00E64597"/>
    <w:rsid w:val="00E65825"/>
    <w:rsid w:val="00E70567"/>
    <w:rsid w:val="00E744AC"/>
    <w:rsid w:val="00E75388"/>
    <w:rsid w:val="00E77361"/>
    <w:rsid w:val="00E82AD3"/>
    <w:rsid w:val="00E844DC"/>
    <w:rsid w:val="00E84CB9"/>
    <w:rsid w:val="00E8505D"/>
    <w:rsid w:val="00E86976"/>
    <w:rsid w:val="00E87A94"/>
    <w:rsid w:val="00E9016D"/>
    <w:rsid w:val="00E91F7F"/>
    <w:rsid w:val="00E92BB6"/>
    <w:rsid w:val="00E94DCF"/>
    <w:rsid w:val="00E96302"/>
    <w:rsid w:val="00E96D15"/>
    <w:rsid w:val="00EA0575"/>
    <w:rsid w:val="00EA0D11"/>
    <w:rsid w:val="00EA282F"/>
    <w:rsid w:val="00EA4394"/>
    <w:rsid w:val="00EA5987"/>
    <w:rsid w:val="00EA7D1E"/>
    <w:rsid w:val="00EB5C9D"/>
    <w:rsid w:val="00EB66F7"/>
    <w:rsid w:val="00EB7AFF"/>
    <w:rsid w:val="00EC19E2"/>
    <w:rsid w:val="00EC5991"/>
    <w:rsid w:val="00EC5BE4"/>
    <w:rsid w:val="00EC6987"/>
    <w:rsid w:val="00ED1923"/>
    <w:rsid w:val="00ED5BAC"/>
    <w:rsid w:val="00ED7C38"/>
    <w:rsid w:val="00EE18F3"/>
    <w:rsid w:val="00EE2896"/>
    <w:rsid w:val="00EE7D7E"/>
    <w:rsid w:val="00EF7A99"/>
    <w:rsid w:val="00F03B59"/>
    <w:rsid w:val="00F05C4D"/>
    <w:rsid w:val="00F1001F"/>
    <w:rsid w:val="00F103D7"/>
    <w:rsid w:val="00F10E56"/>
    <w:rsid w:val="00F142DA"/>
    <w:rsid w:val="00F151E4"/>
    <w:rsid w:val="00F163FF"/>
    <w:rsid w:val="00F2058A"/>
    <w:rsid w:val="00F21187"/>
    <w:rsid w:val="00F374D4"/>
    <w:rsid w:val="00F404A7"/>
    <w:rsid w:val="00F41DAB"/>
    <w:rsid w:val="00F45CF7"/>
    <w:rsid w:val="00F4673F"/>
    <w:rsid w:val="00F5419B"/>
    <w:rsid w:val="00F5421E"/>
    <w:rsid w:val="00F57E2B"/>
    <w:rsid w:val="00F61E8B"/>
    <w:rsid w:val="00F623DE"/>
    <w:rsid w:val="00F632CC"/>
    <w:rsid w:val="00F66F5E"/>
    <w:rsid w:val="00F7249B"/>
    <w:rsid w:val="00F7543A"/>
    <w:rsid w:val="00F7698F"/>
    <w:rsid w:val="00F77815"/>
    <w:rsid w:val="00F80402"/>
    <w:rsid w:val="00F8537A"/>
    <w:rsid w:val="00F90384"/>
    <w:rsid w:val="00F90443"/>
    <w:rsid w:val="00F91ACD"/>
    <w:rsid w:val="00F937B5"/>
    <w:rsid w:val="00F96565"/>
    <w:rsid w:val="00F969F4"/>
    <w:rsid w:val="00F97782"/>
    <w:rsid w:val="00FA0772"/>
    <w:rsid w:val="00FA0CBD"/>
    <w:rsid w:val="00FA0D7F"/>
    <w:rsid w:val="00FA1937"/>
    <w:rsid w:val="00FA3A4A"/>
    <w:rsid w:val="00FA638E"/>
    <w:rsid w:val="00FA6431"/>
    <w:rsid w:val="00FB3AA7"/>
    <w:rsid w:val="00FB4D35"/>
    <w:rsid w:val="00FC262E"/>
    <w:rsid w:val="00FC355F"/>
    <w:rsid w:val="00FC4E63"/>
    <w:rsid w:val="00FD0B67"/>
    <w:rsid w:val="00FD4933"/>
    <w:rsid w:val="00FD4CC3"/>
    <w:rsid w:val="00FD6010"/>
    <w:rsid w:val="00FD73A4"/>
    <w:rsid w:val="00FE4AA9"/>
    <w:rsid w:val="00FF3E58"/>
    <w:rsid w:val="00FF4AB9"/>
    <w:rsid w:val="00FF4D5A"/>
    <w:rsid w:val="00FF6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370B88"/>
  <w15:docId w15:val="{029459FA-5C57-4836-8949-4529E2865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rsid w:val="00790FCD"/>
    <w:rPr>
      <w:rPrChange w:id="0" w:author="Phillip Gingrich" w:date="2022-03-24T13:03:00Z">
        <w:rPr/>
      </w:rPrChange>
    </w:rPr>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760307"/>
    <w:pPr>
      <w:spacing w:after="0"/>
      <w:ind w:firstLine="187"/>
    </w:pPr>
    <w:rPr>
      <w:rFonts w:ascii="Arno Pro" w:hAnsi="Arno Pro"/>
      <w:kern w:val="19"/>
      <w:sz w:val="17"/>
      <w:szCs w:val="14"/>
    </w:rPr>
  </w:style>
  <w:style w:type="paragraph" w:customStyle="1" w:styleId="TAMainText">
    <w:name w:val="TA_Main_Text"/>
    <w:basedOn w:val="Normal"/>
    <w:link w:val="TAMainTextChar"/>
    <w:autoRedefine/>
    <w:rsid w:val="00772D16"/>
    <w:pPr>
      <w:spacing w:after="60"/>
      <w:ind w:firstLine="360"/>
    </w:pPr>
    <w:rPr>
      <w:rFonts w:ascii="Arno Pro" w:hAnsi="Arno Pro"/>
      <w:kern w:val="21"/>
      <w:sz w:val="19"/>
    </w:rPr>
  </w:style>
  <w:style w:type="paragraph" w:customStyle="1" w:styleId="BATitle">
    <w:name w:val="BA_Title"/>
    <w:basedOn w:val="Normal"/>
    <w:next w:val="BBAuthorName"/>
    <w:autoRedefine/>
    <w:rsid w:val="00790FCD"/>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86637A"/>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30C6A"/>
    <w:pPr>
      <w:spacing w:after="180"/>
    </w:pPr>
    <w:rPr>
      <w:rFonts w:ascii="Arno Pro" w:hAnsi="Arno Pro"/>
      <w:b/>
      <w:kern w:val="21"/>
      <w:sz w:val="19"/>
      <w:szCs w:val="19"/>
    </w:rPr>
  </w:style>
  <w:style w:type="paragraph" w:customStyle="1" w:styleId="VAFigureCaption">
    <w:name w:val="VA_Figure_Caption"/>
    <w:basedOn w:val="Normal"/>
    <w:next w:val="Normal"/>
    <w:autoRedefine/>
    <w:rsid w:val="00E8505D"/>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756A96"/>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EndNoteBibliographyTitle">
    <w:name w:val="EndNote Bibliography Title"/>
    <w:basedOn w:val="Normal"/>
    <w:link w:val="EndNoteBibliographyTitleChar"/>
    <w:rsid w:val="00253CBF"/>
    <w:pPr>
      <w:spacing w:after="0"/>
      <w:jc w:val="center"/>
    </w:pPr>
    <w:rPr>
      <w:rFonts w:cs="Times"/>
      <w:noProof/>
    </w:rPr>
  </w:style>
  <w:style w:type="character" w:customStyle="1" w:styleId="TAMainTextChar">
    <w:name w:val="TA_Main_Text Char"/>
    <w:basedOn w:val="DefaultParagraphFont"/>
    <w:link w:val="TAMainText"/>
    <w:rsid w:val="00772D16"/>
    <w:rPr>
      <w:rFonts w:ascii="Arno Pro" w:hAnsi="Arno Pro"/>
      <w:kern w:val="21"/>
      <w:sz w:val="19"/>
    </w:rPr>
  </w:style>
  <w:style w:type="character" w:customStyle="1" w:styleId="EndNoteBibliographyTitleChar">
    <w:name w:val="EndNote Bibliography Title Char"/>
    <w:basedOn w:val="TAMainTextChar"/>
    <w:link w:val="EndNoteBibliographyTitle"/>
    <w:rsid w:val="00253CBF"/>
    <w:rPr>
      <w:rFonts w:ascii="Times" w:hAnsi="Times" w:cs="Times"/>
      <w:noProof/>
      <w:kern w:val="21"/>
      <w:sz w:val="24"/>
    </w:rPr>
  </w:style>
  <w:style w:type="paragraph" w:customStyle="1" w:styleId="EndNoteBibliography">
    <w:name w:val="EndNote Bibliography"/>
    <w:basedOn w:val="Normal"/>
    <w:link w:val="EndNoteBibliographyChar"/>
    <w:rsid w:val="00253CBF"/>
    <w:pPr>
      <w:jc w:val="center"/>
    </w:pPr>
    <w:rPr>
      <w:rFonts w:cs="Times"/>
      <w:noProof/>
    </w:rPr>
  </w:style>
  <w:style w:type="character" w:customStyle="1" w:styleId="EndNoteBibliographyChar">
    <w:name w:val="EndNote Bibliography Char"/>
    <w:basedOn w:val="TAMainTextChar"/>
    <w:link w:val="EndNoteBibliography"/>
    <w:rsid w:val="00253CBF"/>
    <w:rPr>
      <w:rFonts w:ascii="Times" w:hAnsi="Times" w:cs="Times"/>
      <w:noProof/>
      <w:kern w:val="21"/>
      <w:sz w:val="24"/>
    </w:rPr>
  </w:style>
  <w:style w:type="character" w:styleId="CommentReference">
    <w:name w:val="annotation reference"/>
    <w:basedOn w:val="DefaultParagraphFont"/>
    <w:semiHidden/>
    <w:unhideWhenUsed/>
    <w:rsid w:val="00E82AD3"/>
    <w:rPr>
      <w:sz w:val="18"/>
      <w:szCs w:val="18"/>
    </w:rPr>
  </w:style>
  <w:style w:type="paragraph" w:styleId="CommentText">
    <w:name w:val="annotation text"/>
    <w:basedOn w:val="Normal"/>
    <w:link w:val="CommentTextChar"/>
    <w:unhideWhenUsed/>
    <w:rsid w:val="00E82AD3"/>
    <w:rPr>
      <w:szCs w:val="24"/>
    </w:rPr>
  </w:style>
  <w:style w:type="character" w:customStyle="1" w:styleId="CommentTextChar">
    <w:name w:val="Comment Text Char"/>
    <w:basedOn w:val="DefaultParagraphFont"/>
    <w:link w:val="CommentText"/>
    <w:rsid w:val="00E82AD3"/>
    <w:rPr>
      <w:rFonts w:ascii="Times" w:hAnsi="Times"/>
      <w:sz w:val="24"/>
      <w:szCs w:val="24"/>
    </w:rPr>
  </w:style>
  <w:style w:type="paragraph" w:styleId="CommentSubject">
    <w:name w:val="annotation subject"/>
    <w:basedOn w:val="CommentText"/>
    <w:next w:val="CommentText"/>
    <w:link w:val="CommentSubjectChar"/>
    <w:semiHidden/>
    <w:unhideWhenUsed/>
    <w:rsid w:val="00E82AD3"/>
    <w:rPr>
      <w:b/>
      <w:bCs/>
      <w:sz w:val="20"/>
      <w:szCs w:val="20"/>
    </w:rPr>
  </w:style>
  <w:style w:type="character" w:customStyle="1" w:styleId="CommentSubjectChar">
    <w:name w:val="Comment Subject Char"/>
    <w:basedOn w:val="CommentTextChar"/>
    <w:link w:val="CommentSubject"/>
    <w:semiHidden/>
    <w:rsid w:val="00E82AD3"/>
    <w:rPr>
      <w:rFonts w:ascii="Times" w:hAnsi="Times"/>
      <w:b/>
      <w:bCs/>
      <w:sz w:val="24"/>
      <w:szCs w:val="24"/>
    </w:rPr>
  </w:style>
  <w:style w:type="paragraph" w:styleId="Revision">
    <w:name w:val="Revision"/>
    <w:hidden/>
    <w:uiPriority w:val="99"/>
    <w:semiHidden/>
    <w:rsid w:val="00566862"/>
    <w:rPr>
      <w:rFonts w:ascii="Times" w:hAnsi="Times"/>
      <w:sz w:val="24"/>
    </w:rPr>
  </w:style>
  <w:style w:type="character" w:styleId="UnresolvedMention">
    <w:name w:val="Unresolved Mention"/>
    <w:basedOn w:val="DefaultParagraphFont"/>
    <w:rsid w:val="0009232D"/>
    <w:rPr>
      <w:color w:val="605E5C"/>
      <w:shd w:val="clear" w:color="auto" w:fill="E1DFDD"/>
    </w:rPr>
  </w:style>
  <w:style w:type="paragraph" w:styleId="Header">
    <w:name w:val="header"/>
    <w:basedOn w:val="Normal"/>
    <w:link w:val="HeaderChar"/>
    <w:unhideWhenUsed/>
    <w:rsid w:val="00790FCD"/>
    <w:pPr>
      <w:tabs>
        <w:tab w:val="center" w:pos="4680"/>
        <w:tab w:val="right" w:pos="9360"/>
      </w:tabs>
      <w:spacing w:after="0"/>
    </w:pPr>
  </w:style>
  <w:style w:type="character" w:customStyle="1" w:styleId="HeaderChar">
    <w:name w:val="Header Char"/>
    <w:basedOn w:val="DefaultParagraphFont"/>
    <w:link w:val="Header"/>
    <w:rsid w:val="00790FCD"/>
    <w:rPr>
      <w:rFonts w:ascii="Times" w:hAnsi="Time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237463">
      <w:bodyDiv w:val="1"/>
      <w:marLeft w:val="0"/>
      <w:marRight w:val="0"/>
      <w:marTop w:val="0"/>
      <w:marBottom w:val="0"/>
      <w:divBdr>
        <w:top w:val="none" w:sz="0" w:space="0" w:color="auto"/>
        <w:left w:val="none" w:sz="0" w:space="0" w:color="auto"/>
        <w:bottom w:val="none" w:sz="0" w:space="0" w:color="auto"/>
        <w:right w:val="none" w:sz="0" w:space="0" w:color="auto"/>
      </w:divBdr>
    </w:div>
    <w:div w:id="1808164318">
      <w:bodyDiv w:val="1"/>
      <w:marLeft w:val="0"/>
      <w:marRight w:val="0"/>
      <w:marTop w:val="0"/>
      <w:marBottom w:val="0"/>
      <w:divBdr>
        <w:top w:val="none" w:sz="0" w:space="0" w:color="auto"/>
        <w:left w:val="none" w:sz="0" w:space="0" w:color="auto"/>
        <w:bottom w:val="none" w:sz="0" w:space="0" w:color="auto"/>
        <w:right w:val="none" w:sz="0" w:space="0" w:color="auto"/>
      </w:divBdr>
    </w:div>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chart" Target="charts/chart3.xml"/><Relationship Id="rId26" Type="http://schemas.openxmlformats.org/officeDocument/2006/relationships/oleObject" Target="embeddings/oleObject5.bin"/><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chart" Target="charts/chart2.xml"/><Relationship Id="rId25" Type="http://schemas.openxmlformats.org/officeDocument/2006/relationships/image" Target="media/image5.wmf"/><Relationship Id="rId33"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oleObject" Target="embeddings/oleObject3.bin"/><Relationship Id="rId29" Type="http://schemas.openxmlformats.org/officeDocument/2006/relationships/hyperlink" Target="https://avogadro.c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chart" Target="charts/chart6.xml"/><Relationship Id="rId32"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chart" Target="charts/chart5.xml"/><Relationship Id="rId28" Type="http://schemas.openxmlformats.org/officeDocument/2006/relationships/hyperlink" Target="https://github.com/grimme-lab/crest" TargetMode="External"/><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4.wmf"/><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wmf"/><Relationship Id="rId22" Type="http://schemas.openxmlformats.org/officeDocument/2006/relationships/chart" Target="charts/chart4.xml"/><Relationship Id="rId27" Type="http://schemas.openxmlformats.org/officeDocument/2006/relationships/hyperlink" Target="https://github.com/grimme-lab/xtb" TargetMode="External"/><Relationship Id="rId30" Type="http://schemas.openxmlformats.org/officeDocument/2006/relationships/header" Target="header2.xml"/><Relationship Id="rId35" Type="http://schemas.microsoft.com/office/2011/relationships/people" Target="people.xml"/><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il\Desktop\acsPageWide-MSW2010.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Phil\linux_transfer\epoxidation_gfnffgfn1\Data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hil\linux_transfer\epoxidation_gfnffgfn1\Data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hil\linux_transfer\epoxidation_gfnffgfn1\Data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24915225012933"/>
          <c:y val="7.6468543621828297E-2"/>
          <c:w val="0.76195643427783211"/>
          <c:h val="0.7196609547894105"/>
        </c:manualLayout>
      </c:layout>
      <c:scatterChart>
        <c:scatterStyle val="lineMarker"/>
        <c:varyColors val="0"/>
        <c:ser>
          <c:idx val="0"/>
          <c:order val="0"/>
          <c:spPr>
            <a:ln w="19050" cap="rnd">
              <a:noFill/>
              <a:round/>
            </a:ln>
            <a:effectLst/>
          </c:spPr>
          <c:marker>
            <c:symbol val="circle"/>
            <c:size val="5"/>
            <c:spPr>
              <a:solidFill>
                <a:schemeClr val="tx1"/>
              </a:solidFill>
              <a:ln w="9525">
                <a:noFill/>
              </a:ln>
              <a:effectLst/>
            </c:spPr>
          </c:marker>
          <c:xVal>
            <c:numRef>
              <c:f>Sheet2!$G$4:$G$39</c:f>
              <c:numCache>
                <c:formatCode>General</c:formatCode>
                <c:ptCount val="36"/>
                <c:pt idx="0">
                  <c:v>14.73</c:v>
                </c:pt>
                <c:pt idx="1">
                  <c:v>13.66</c:v>
                </c:pt>
                <c:pt idx="2">
                  <c:v>13.84</c:v>
                </c:pt>
                <c:pt idx="3">
                  <c:v>13.46</c:v>
                </c:pt>
                <c:pt idx="4">
                  <c:v>13.22</c:v>
                </c:pt>
                <c:pt idx="5">
                  <c:v>13.91</c:v>
                </c:pt>
                <c:pt idx="6">
                  <c:v>13.87</c:v>
                </c:pt>
                <c:pt idx="7">
                  <c:v>14.53</c:v>
                </c:pt>
                <c:pt idx="8">
                  <c:v>10.24</c:v>
                </c:pt>
                <c:pt idx="9">
                  <c:v>15.07</c:v>
                </c:pt>
                <c:pt idx="10">
                  <c:v>13.91</c:v>
                </c:pt>
                <c:pt idx="11">
                  <c:v>9.74</c:v>
                </c:pt>
                <c:pt idx="12">
                  <c:v>10.06</c:v>
                </c:pt>
                <c:pt idx="13">
                  <c:v>9.7200000000000006</c:v>
                </c:pt>
                <c:pt idx="14">
                  <c:v>9.66</c:v>
                </c:pt>
                <c:pt idx="15">
                  <c:v>9.120000000000001</c:v>
                </c:pt>
                <c:pt idx="16">
                  <c:v>10.199999999999999</c:v>
                </c:pt>
                <c:pt idx="17">
                  <c:v>9.3700000000000028</c:v>
                </c:pt>
                <c:pt idx="18">
                  <c:v>15.32</c:v>
                </c:pt>
                <c:pt idx="19">
                  <c:v>13.74</c:v>
                </c:pt>
                <c:pt idx="20">
                  <c:v>12.53</c:v>
                </c:pt>
                <c:pt idx="21">
                  <c:v>14.03</c:v>
                </c:pt>
                <c:pt idx="22">
                  <c:v>14.24</c:v>
                </c:pt>
                <c:pt idx="23">
                  <c:v>10.58</c:v>
                </c:pt>
                <c:pt idx="24">
                  <c:v>13.16</c:v>
                </c:pt>
                <c:pt idx="25">
                  <c:v>14.61</c:v>
                </c:pt>
                <c:pt idx="26">
                  <c:v>11.79</c:v>
                </c:pt>
                <c:pt idx="27">
                  <c:v>14.84</c:v>
                </c:pt>
                <c:pt idx="28">
                  <c:v>10.09</c:v>
                </c:pt>
                <c:pt idx="29">
                  <c:v>11.19</c:v>
                </c:pt>
                <c:pt idx="30">
                  <c:v>9.74</c:v>
                </c:pt>
                <c:pt idx="31">
                  <c:v>9.84</c:v>
                </c:pt>
                <c:pt idx="32">
                  <c:v>10.86</c:v>
                </c:pt>
                <c:pt idx="33">
                  <c:v>13.77</c:v>
                </c:pt>
                <c:pt idx="34">
                  <c:v>9.35</c:v>
                </c:pt>
                <c:pt idx="35">
                  <c:v>9.9</c:v>
                </c:pt>
              </c:numCache>
            </c:numRef>
          </c:xVal>
          <c:yVal>
            <c:numRef>
              <c:f>Sheet2!$K$4:$K$39</c:f>
              <c:numCache>
                <c:formatCode>General</c:formatCode>
                <c:ptCount val="36"/>
                <c:pt idx="0">
                  <c:v>14.71</c:v>
                </c:pt>
                <c:pt idx="1">
                  <c:v>14.33</c:v>
                </c:pt>
                <c:pt idx="2">
                  <c:v>13.35</c:v>
                </c:pt>
                <c:pt idx="3">
                  <c:v>15.77</c:v>
                </c:pt>
                <c:pt idx="4">
                  <c:v>15.31</c:v>
                </c:pt>
                <c:pt idx="5">
                  <c:v>12.75</c:v>
                </c:pt>
                <c:pt idx="6">
                  <c:v>12.67</c:v>
                </c:pt>
                <c:pt idx="7">
                  <c:v>14.06</c:v>
                </c:pt>
                <c:pt idx="8">
                  <c:v>10.08</c:v>
                </c:pt>
                <c:pt idx="9">
                  <c:v>14.57</c:v>
                </c:pt>
                <c:pt idx="10">
                  <c:v>14.74</c:v>
                </c:pt>
                <c:pt idx="11">
                  <c:v>9.75</c:v>
                </c:pt>
                <c:pt idx="12">
                  <c:v>10.66</c:v>
                </c:pt>
                <c:pt idx="13">
                  <c:v>10.15</c:v>
                </c:pt>
                <c:pt idx="14">
                  <c:v>10.53</c:v>
                </c:pt>
                <c:pt idx="15">
                  <c:v>10.54</c:v>
                </c:pt>
                <c:pt idx="16">
                  <c:v>12.18</c:v>
                </c:pt>
                <c:pt idx="17">
                  <c:v>11.99</c:v>
                </c:pt>
                <c:pt idx="18">
                  <c:v>15.44</c:v>
                </c:pt>
                <c:pt idx="19">
                  <c:v>12.84</c:v>
                </c:pt>
                <c:pt idx="20">
                  <c:v>14.65</c:v>
                </c:pt>
                <c:pt idx="21">
                  <c:v>12.86</c:v>
                </c:pt>
                <c:pt idx="22">
                  <c:v>13</c:v>
                </c:pt>
                <c:pt idx="23">
                  <c:v>10.65</c:v>
                </c:pt>
                <c:pt idx="24">
                  <c:v>11.1</c:v>
                </c:pt>
                <c:pt idx="25">
                  <c:v>13.08</c:v>
                </c:pt>
                <c:pt idx="26">
                  <c:v>14.48</c:v>
                </c:pt>
                <c:pt idx="27">
                  <c:v>14.3</c:v>
                </c:pt>
                <c:pt idx="28">
                  <c:v>10.32</c:v>
                </c:pt>
                <c:pt idx="29">
                  <c:v>11.16</c:v>
                </c:pt>
                <c:pt idx="30">
                  <c:v>10.199999999999999</c:v>
                </c:pt>
                <c:pt idx="31">
                  <c:v>9.81</c:v>
                </c:pt>
                <c:pt idx="32">
                  <c:v>12.62</c:v>
                </c:pt>
                <c:pt idx="33">
                  <c:v>15.93</c:v>
                </c:pt>
                <c:pt idx="34">
                  <c:v>10.62</c:v>
                </c:pt>
                <c:pt idx="35">
                  <c:v>9.68</c:v>
                </c:pt>
              </c:numCache>
            </c:numRef>
          </c:yVal>
          <c:smooth val="0"/>
          <c:extLst>
            <c:ext xmlns:c16="http://schemas.microsoft.com/office/drawing/2014/chart" uri="{C3380CC4-5D6E-409C-BE32-E72D297353CC}">
              <c16:uniqueId val="{00000000-2943-4D54-B52F-856A18223B70}"/>
            </c:ext>
          </c:extLst>
        </c:ser>
        <c:dLbls>
          <c:showLegendKey val="0"/>
          <c:showVal val="0"/>
          <c:showCatName val="0"/>
          <c:showSerName val="0"/>
          <c:showPercent val="0"/>
          <c:showBubbleSize val="0"/>
        </c:dLbls>
        <c:axId val="-2054180128"/>
        <c:axId val="-1789583888"/>
      </c:scatterChart>
      <c:valAx>
        <c:axId val="-205418012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l-GR" sz="900">
                    <a:solidFill>
                      <a:schemeClr val="tx1"/>
                    </a:solidFill>
                  </a:rPr>
                  <a:t>Δ</a:t>
                </a:r>
                <a:r>
                  <a:rPr lang="en-US" sz="900">
                    <a:solidFill>
                      <a:schemeClr val="tx1"/>
                    </a:solidFill>
                  </a:rPr>
                  <a:t>E</a:t>
                </a:r>
                <a:r>
                  <a:rPr lang="en-US" sz="900" baseline="-25000">
                    <a:solidFill>
                      <a:schemeClr val="tx1"/>
                    </a:solidFill>
                  </a:rPr>
                  <a:t>4</a:t>
                </a:r>
                <a:r>
                  <a:rPr lang="en-US" sz="900" baseline="30000">
                    <a:solidFill>
                      <a:schemeClr val="tx1"/>
                    </a:solidFill>
                  </a:rPr>
                  <a:t>‡</a:t>
                </a:r>
                <a:r>
                  <a:rPr lang="en-US" sz="900">
                    <a:solidFill>
                      <a:schemeClr val="tx1"/>
                    </a:solidFill>
                  </a:rPr>
                  <a:t> + ZPE (kcal/mol)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789583888"/>
        <c:crosses val="autoZero"/>
        <c:crossBetween val="midCat"/>
      </c:valAx>
      <c:valAx>
        <c:axId val="-1789583888"/>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l-GR" sz="900"/>
                  <a:t>Δ</a:t>
                </a:r>
                <a:r>
                  <a:rPr lang="en-US" sz="900"/>
                  <a:t>E</a:t>
                </a:r>
                <a:r>
                  <a:rPr lang="en-US" sz="900" baseline="-25000"/>
                  <a:t>2</a:t>
                </a:r>
                <a:r>
                  <a:rPr lang="en-US" sz="900" baseline="30000"/>
                  <a:t>‡</a:t>
                </a:r>
                <a:r>
                  <a:rPr lang="en-US" sz="900"/>
                  <a:t> + ZPE (kcal/mol)</a:t>
                </a:r>
                <a:endParaRPr lang="el-GR"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54180128"/>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24915225012933"/>
          <c:y val="7.6468543621828297E-2"/>
          <c:w val="0.76195643427783211"/>
          <c:h val="0.7196609547894105"/>
        </c:manualLayout>
      </c:layout>
      <c:scatterChart>
        <c:scatterStyle val="lineMarker"/>
        <c:varyColors val="0"/>
        <c:ser>
          <c:idx val="0"/>
          <c:order val="0"/>
          <c:spPr>
            <a:ln w="19050" cap="rnd">
              <a:noFill/>
              <a:round/>
            </a:ln>
            <a:effectLst/>
          </c:spPr>
          <c:marker>
            <c:symbol val="circle"/>
            <c:size val="5"/>
            <c:spPr>
              <a:solidFill>
                <a:schemeClr val="tx1"/>
              </a:solidFill>
              <a:ln w="9525">
                <a:noFill/>
              </a:ln>
              <a:effectLst/>
            </c:spPr>
          </c:marker>
          <c:xVal>
            <c:numRef>
              <c:f>Sheet2!$G$4:$G$39</c:f>
              <c:numCache>
                <c:formatCode>General</c:formatCode>
                <c:ptCount val="36"/>
                <c:pt idx="0">
                  <c:v>14.73</c:v>
                </c:pt>
                <c:pt idx="1">
                  <c:v>13.66</c:v>
                </c:pt>
                <c:pt idx="2">
                  <c:v>13.84</c:v>
                </c:pt>
                <c:pt idx="3">
                  <c:v>13.46</c:v>
                </c:pt>
                <c:pt idx="4">
                  <c:v>13.22</c:v>
                </c:pt>
                <c:pt idx="5">
                  <c:v>13.91</c:v>
                </c:pt>
                <c:pt idx="6">
                  <c:v>13.87</c:v>
                </c:pt>
                <c:pt idx="7">
                  <c:v>14.53</c:v>
                </c:pt>
                <c:pt idx="8">
                  <c:v>10.24</c:v>
                </c:pt>
                <c:pt idx="9">
                  <c:v>15.07</c:v>
                </c:pt>
                <c:pt idx="10">
                  <c:v>13.91</c:v>
                </c:pt>
                <c:pt idx="11">
                  <c:v>9.74</c:v>
                </c:pt>
                <c:pt idx="12">
                  <c:v>10.06</c:v>
                </c:pt>
                <c:pt idx="13">
                  <c:v>9.7200000000000006</c:v>
                </c:pt>
                <c:pt idx="14">
                  <c:v>9.66</c:v>
                </c:pt>
                <c:pt idx="15">
                  <c:v>9.120000000000001</c:v>
                </c:pt>
                <c:pt idx="16">
                  <c:v>10.199999999999999</c:v>
                </c:pt>
                <c:pt idx="17">
                  <c:v>9.3700000000000028</c:v>
                </c:pt>
                <c:pt idx="18">
                  <c:v>15.32</c:v>
                </c:pt>
                <c:pt idx="19">
                  <c:v>13.74</c:v>
                </c:pt>
                <c:pt idx="20">
                  <c:v>12.53</c:v>
                </c:pt>
                <c:pt idx="21">
                  <c:v>14.03</c:v>
                </c:pt>
                <c:pt idx="22">
                  <c:v>14.24</c:v>
                </c:pt>
                <c:pt idx="23">
                  <c:v>10.58</c:v>
                </c:pt>
                <c:pt idx="24">
                  <c:v>13.16</c:v>
                </c:pt>
                <c:pt idx="25">
                  <c:v>14.61</c:v>
                </c:pt>
                <c:pt idx="26">
                  <c:v>11.79</c:v>
                </c:pt>
                <c:pt idx="27">
                  <c:v>14.84</c:v>
                </c:pt>
                <c:pt idx="28">
                  <c:v>10.09</c:v>
                </c:pt>
                <c:pt idx="29">
                  <c:v>11.19</c:v>
                </c:pt>
                <c:pt idx="30">
                  <c:v>9.74</c:v>
                </c:pt>
                <c:pt idx="31">
                  <c:v>9.84</c:v>
                </c:pt>
                <c:pt idx="32">
                  <c:v>10.86</c:v>
                </c:pt>
                <c:pt idx="33">
                  <c:v>13.77</c:v>
                </c:pt>
                <c:pt idx="34">
                  <c:v>9.35</c:v>
                </c:pt>
                <c:pt idx="35">
                  <c:v>9.9</c:v>
                </c:pt>
              </c:numCache>
            </c:numRef>
          </c:xVal>
          <c:yVal>
            <c:numRef>
              <c:f>Sheet2!$K$4:$K$39</c:f>
              <c:numCache>
                <c:formatCode>General</c:formatCode>
                <c:ptCount val="36"/>
                <c:pt idx="0">
                  <c:v>14.71</c:v>
                </c:pt>
                <c:pt idx="1">
                  <c:v>14.33</c:v>
                </c:pt>
                <c:pt idx="2">
                  <c:v>13.35</c:v>
                </c:pt>
                <c:pt idx="3">
                  <c:v>15.77</c:v>
                </c:pt>
                <c:pt idx="4">
                  <c:v>15.31</c:v>
                </c:pt>
                <c:pt idx="5">
                  <c:v>12.75</c:v>
                </c:pt>
                <c:pt idx="6">
                  <c:v>12.67</c:v>
                </c:pt>
                <c:pt idx="7">
                  <c:v>14.06</c:v>
                </c:pt>
                <c:pt idx="8">
                  <c:v>10.08</c:v>
                </c:pt>
                <c:pt idx="9">
                  <c:v>14.57</c:v>
                </c:pt>
                <c:pt idx="10">
                  <c:v>14.74</c:v>
                </c:pt>
                <c:pt idx="11">
                  <c:v>9.75</c:v>
                </c:pt>
                <c:pt idx="12">
                  <c:v>10.66</c:v>
                </c:pt>
                <c:pt idx="13">
                  <c:v>10.15</c:v>
                </c:pt>
                <c:pt idx="14">
                  <c:v>10.53</c:v>
                </c:pt>
                <c:pt idx="15">
                  <c:v>10.54</c:v>
                </c:pt>
                <c:pt idx="16">
                  <c:v>12.18</c:v>
                </c:pt>
                <c:pt idx="17">
                  <c:v>11.99</c:v>
                </c:pt>
                <c:pt idx="18">
                  <c:v>15.44</c:v>
                </c:pt>
                <c:pt idx="19">
                  <c:v>12.84</c:v>
                </c:pt>
                <c:pt idx="20">
                  <c:v>14.65</c:v>
                </c:pt>
                <c:pt idx="21">
                  <c:v>12.86</c:v>
                </c:pt>
                <c:pt idx="22">
                  <c:v>13</c:v>
                </c:pt>
                <c:pt idx="23">
                  <c:v>10.65</c:v>
                </c:pt>
                <c:pt idx="24">
                  <c:v>11.1</c:v>
                </c:pt>
                <c:pt idx="25">
                  <c:v>13.08</c:v>
                </c:pt>
                <c:pt idx="26">
                  <c:v>14.48</c:v>
                </c:pt>
                <c:pt idx="27">
                  <c:v>14.3</c:v>
                </c:pt>
                <c:pt idx="28">
                  <c:v>10.32</c:v>
                </c:pt>
                <c:pt idx="29">
                  <c:v>11.16</c:v>
                </c:pt>
                <c:pt idx="30">
                  <c:v>10.199999999999999</c:v>
                </c:pt>
                <c:pt idx="31">
                  <c:v>9.81</c:v>
                </c:pt>
                <c:pt idx="32">
                  <c:v>12.62</c:v>
                </c:pt>
                <c:pt idx="33">
                  <c:v>15.93</c:v>
                </c:pt>
                <c:pt idx="34">
                  <c:v>10.62</c:v>
                </c:pt>
                <c:pt idx="35">
                  <c:v>9.68</c:v>
                </c:pt>
              </c:numCache>
            </c:numRef>
          </c:yVal>
          <c:smooth val="0"/>
          <c:extLst>
            <c:ext xmlns:c16="http://schemas.microsoft.com/office/drawing/2014/chart" uri="{C3380CC4-5D6E-409C-BE32-E72D297353CC}">
              <c16:uniqueId val="{00000000-2943-4D54-B52F-856A18223B70}"/>
            </c:ext>
          </c:extLst>
        </c:ser>
        <c:dLbls>
          <c:showLegendKey val="0"/>
          <c:showVal val="0"/>
          <c:showCatName val="0"/>
          <c:showSerName val="0"/>
          <c:showPercent val="0"/>
          <c:showBubbleSize val="0"/>
        </c:dLbls>
        <c:axId val="-2054180128"/>
        <c:axId val="-1789583888"/>
      </c:scatterChart>
      <c:valAx>
        <c:axId val="-205418012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l-GR" sz="900">
                    <a:solidFill>
                      <a:schemeClr val="tx1"/>
                    </a:solidFill>
                  </a:rPr>
                  <a:t>Δ</a:t>
                </a:r>
                <a:r>
                  <a:rPr lang="en-US" sz="900">
                    <a:solidFill>
                      <a:schemeClr val="tx1"/>
                    </a:solidFill>
                  </a:rPr>
                  <a:t>E</a:t>
                </a:r>
                <a:r>
                  <a:rPr lang="en-US" sz="900" baseline="-25000">
                    <a:solidFill>
                      <a:schemeClr val="tx1"/>
                    </a:solidFill>
                  </a:rPr>
                  <a:t>4</a:t>
                </a:r>
                <a:r>
                  <a:rPr lang="en-US" sz="900" baseline="30000">
                    <a:solidFill>
                      <a:schemeClr val="tx1"/>
                    </a:solidFill>
                  </a:rPr>
                  <a:t>‡</a:t>
                </a:r>
                <a:r>
                  <a:rPr lang="en-US" sz="900">
                    <a:solidFill>
                      <a:schemeClr val="tx1"/>
                    </a:solidFill>
                  </a:rPr>
                  <a:t> + ZPE (kcal/mol)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789583888"/>
        <c:crosses val="autoZero"/>
        <c:crossBetween val="midCat"/>
      </c:valAx>
      <c:valAx>
        <c:axId val="-1789583888"/>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l-GR" sz="900"/>
                  <a:t>Δ</a:t>
                </a:r>
                <a:r>
                  <a:rPr lang="en-US" sz="900"/>
                  <a:t>E</a:t>
                </a:r>
                <a:r>
                  <a:rPr lang="en-US" sz="900" baseline="-25000"/>
                  <a:t>2</a:t>
                </a:r>
                <a:r>
                  <a:rPr lang="en-US" sz="900" baseline="30000"/>
                  <a:t>‡</a:t>
                </a:r>
                <a:r>
                  <a:rPr lang="en-US" sz="900"/>
                  <a:t> + ZPE (kcal/mol)</a:t>
                </a:r>
                <a:endParaRPr lang="el-GR"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54180128"/>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016051825638601"/>
          <c:y val="7.6468543621828297E-2"/>
          <c:w val="0.75437537461102"/>
          <c:h val="0.63313107759340304"/>
        </c:manualLayout>
      </c:layout>
      <c:scatterChart>
        <c:scatterStyle val="lineMarker"/>
        <c:varyColors val="0"/>
        <c:ser>
          <c:idx val="0"/>
          <c:order val="0"/>
          <c:tx>
            <c:v>Training Set</c:v>
          </c:tx>
          <c:spPr>
            <a:ln w="25400" cap="rnd">
              <a:noFill/>
              <a:round/>
            </a:ln>
            <a:effectLst/>
          </c:spPr>
          <c:marker>
            <c:symbol val="circle"/>
            <c:size val="5"/>
            <c:spPr>
              <a:solidFill>
                <a:schemeClr val="tx1"/>
              </a:solidFill>
              <a:ln w="9525">
                <a:solidFill>
                  <a:schemeClr val="tx1"/>
                </a:solidFill>
              </a:ln>
              <a:effectLst/>
            </c:spPr>
          </c:marker>
          <c:trendline>
            <c:spPr>
              <a:ln w="19050" cap="rnd">
                <a:solidFill>
                  <a:schemeClr val="tx1"/>
                </a:solidFill>
                <a:prstDash val="sysDot"/>
              </a:ln>
              <a:effectLst/>
            </c:spPr>
            <c:trendlineType val="linear"/>
            <c:dispRSqr val="1"/>
            <c:dispEq val="1"/>
            <c:trendlineLbl>
              <c:layout>
                <c:manualLayout>
                  <c:x val="-0.144804709630274"/>
                  <c:y val="0.153058057523831"/>
                </c:manualLayout>
              </c:layout>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l-GR" baseline="0">
                        <a:solidFill>
                          <a:schemeClr val="tx1"/>
                        </a:solidFill>
                        <a:latin typeface="Calibri" panose="020F0502020204030204" pitchFamily="34" charset="0"/>
                        <a:cs typeface="Calibri" panose="020F0502020204030204" pitchFamily="34" charset="0"/>
                      </a:rPr>
                      <a:t>Δ</a:t>
                    </a:r>
                    <a:r>
                      <a:rPr lang="en-US" baseline="0">
                        <a:solidFill>
                          <a:schemeClr val="tx1"/>
                        </a:solidFill>
                      </a:rPr>
                      <a:t>E</a:t>
                    </a:r>
                    <a:r>
                      <a:rPr lang="en-US" baseline="-25000">
                        <a:solidFill>
                          <a:schemeClr val="tx1"/>
                        </a:solidFill>
                      </a:rPr>
                      <a:t>4</a:t>
                    </a:r>
                    <a:r>
                      <a:rPr lang="en-US" baseline="30000">
                        <a:solidFill>
                          <a:schemeClr val="tx1"/>
                        </a:solidFill>
                        <a:latin typeface="Calibri" panose="020F0502020204030204" pitchFamily="34" charset="0"/>
                        <a:cs typeface="Calibri" panose="020F0502020204030204" pitchFamily="34" charset="0"/>
                      </a:rPr>
                      <a:t>‡</a:t>
                    </a:r>
                    <a:r>
                      <a:rPr lang="en-US" baseline="0">
                        <a:solidFill>
                          <a:schemeClr val="tx1"/>
                        </a:solidFill>
                      </a:rPr>
                      <a:t> = -215.85</a:t>
                    </a:r>
                    <a:r>
                      <a:rPr lang="el-GR" baseline="0">
                        <a:solidFill>
                          <a:schemeClr val="tx1"/>
                        </a:solidFill>
                        <a:latin typeface="Calibri" panose="020F0502020204030204" pitchFamily="34" charset="0"/>
                        <a:cs typeface="Calibri" panose="020F0502020204030204" pitchFamily="34" charset="0"/>
                      </a:rPr>
                      <a:t>ρ</a:t>
                    </a:r>
                    <a:r>
                      <a:rPr lang="en-US" baseline="0">
                        <a:solidFill>
                          <a:schemeClr val="tx1"/>
                        </a:solidFill>
                      </a:rPr>
                      <a:t> + 14.831</a:t>
                    </a:r>
                    <a:br>
                      <a:rPr lang="en-US" baseline="0">
                        <a:solidFill>
                          <a:schemeClr val="tx1"/>
                        </a:solidFill>
                      </a:rPr>
                    </a:br>
                    <a:r>
                      <a:rPr lang="en-US" baseline="0">
                        <a:solidFill>
                          <a:schemeClr val="tx1"/>
                        </a:solidFill>
                      </a:rPr>
                      <a:t>R² = 0.8049</a:t>
                    </a:r>
                    <a:endParaRPr lang="en-US">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rendlineLbl>
          </c:trendline>
          <c:xVal>
            <c:numRef>
              <c:f>Sheet2!$AI$22:$AI$39</c:f>
              <c:numCache>
                <c:formatCode>General</c:formatCode>
                <c:ptCount val="18"/>
                <c:pt idx="0">
                  <c:v>3.0000000000000001E-3</c:v>
                </c:pt>
                <c:pt idx="1">
                  <c:v>3.5999999999999999E-3</c:v>
                </c:pt>
                <c:pt idx="2">
                  <c:v>8.3000000000000001E-3</c:v>
                </c:pt>
                <c:pt idx="3">
                  <c:v>3.7000000000000002E-3</c:v>
                </c:pt>
                <c:pt idx="4">
                  <c:v>4.4999999999999997E-3</c:v>
                </c:pt>
                <c:pt idx="5">
                  <c:v>1.72E-2</c:v>
                </c:pt>
                <c:pt idx="6">
                  <c:v>3.8E-3</c:v>
                </c:pt>
                <c:pt idx="7">
                  <c:v>3.8E-3</c:v>
                </c:pt>
                <c:pt idx="8">
                  <c:v>8.8999999999999999E-3</c:v>
                </c:pt>
                <c:pt idx="9">
                  <c:v>9.7999999999999997E-3</c:v>
                </c:pt>
                <c:pt idx="10">
                  <c:v>1.7999999999999999E-2</c:v>
                </c:pt>
                <c:pt idx="11">
                  <c:v>1.72E-2</c:v>
                </c:pt>
                <c:pt idx="12">
                  <c:v>2.1000000000000001E-2</c:v>
                </c:pt>
                <c:pt idx="13">
                  <c:v>1.8800000000000001E-2</c:v>
                </c:pt>
                <c:pt idx="14">
                  <c:v>2.3E-2</c:v>
                </c:pt>
                <c:pt idx="15">
                  <c:v>3.8999999999999998E-3</c:v>
                </c:pt>
                <c:pt idx="16">
                  <c:v>2.24E-2</c:v>
                </c:pt>
                <c:pt idx="17">
                  <c:v>2.86E-2</c:v>
                </c:pt>
              </c:numCache>
            </c:numRef>
          </c:xVal>
          <c:yVal>
            <c:numRef>
              <c:f>Sheet2!$G$22:$G$39</c:f>
              <c:numCache>
                <c:formatCode>General</c:formatCode>
                <c:ptCount val="18"/>
                <c:pt idx="0">
                  <c:v>15.32</c:v>
                </c:pt>
                <c:pt idx="1">
                  <c:v>13.74</c:v>
                </c:pt>
                <c:pt idx="2">
                  <c:v>12.53</c:v>
                </c:pt>
                <c:pt idx="3">
                  <c:v>14.03</c:v>
                </c:pt>
                <c:pt idx="4">
                  <c:v>14.24</c:v>
                </c:pt>
                <c:pt idx="5">
                  <c:v>10.58</c:v>
                </c:pt>
                <c:pt idx="6">
                  <c:v>13.16</c:v>
                </c:pt>
                <c:pt idx="7">
                  <c:v>14.61</c:v>
                </c:pt>
                <c:pt idx="8">
                  <c:v>11.79</c:v>
                </c:pt>
                <c:pt idx="9">
                  <c:v>14.84</c:v>
                </c:pt>
                <c:pt idx="10">
                  <c:v>10.09</c:v>
                </c:pt>
                <c:pt idx="11">
                  <c:v>11.19</c:v>
                </c:pt>
                <c:pt idx="12">
                  <c:v>9.74</c:v>
                </c:pt>
                <c:pt idx="13">
                  <c:v>9.84</c:v>
                </c:pt>
                <c:pt idx="14">
                  <c:v>10.86</c:v>
                </c:pt>
                <c:pt idx="15">
                  <c:v>13.77</c:v>
                </c:pt>
                <c:pt idx="16">
                  <c:v>9.35</c:v>
                </c:pt>
                <c:pt idx="17">
                  <c:v>9.9</c:v>
                </c:pt>
              </c:numCache>
            </c:numRef>
          </c:yVal>
          <c:smooth val="0"/>
          <c:extLst>
            <c:ext xmlns:c16="http://schemas.microsoft.com/office/drawing/2014/chart" uri="{C3380CC4-5D6E-409C-BE32-E72D297353CC}">
              <c16:uniqueId val="{00000001-F174-49FD-9CF2-822C93F7D209}"/>
            </c:ext>
          </c:extLst>
        </c:ser>
        <c:ser>
          <c:idx val="1"/>
          <c:order val="1"/>
          <c:tx>
            <c:v>Test Set</c:v>
          </c:tx>
          <c:spPr>
            <a:ln w="25400" cap="rnd">
              <a:noFill/>
              <a:round/>
            </a:ln>
            <a:effectLst/>
          </c:spPr>
          <c:marker>
            <c:symbol val="circle"/>
            <c:size val="5"/>
            <c:spPr>
              <a:noFill/>
              <a:ln w="9525">
                <a:solidFill>
                  <a:schemeClr val="tx1"/>
                </a:solidFill>
              </a:ln>
              <a:effectLst/>
            </c:spPr>
          </c:marker>
          <c:xVal>
            <c:numRef>
              <c:f>Sheet2!$AI$4:$AI$21</c:f>
              <c:numCache>
                <c:formatCode>General</c:formatCode>
                <c:ptCount val="18"/>
                <c:pt idx="0">
                  <c:v>3.5000000000000001E-3</c:v>
                </c:pt>
                <c:pt idx="1">
                  <c:v>6.6E-3</c:v>
                </c:pt>
                <c:pt idx="2">
                  <c:v>9.1999999999999998E-3</c:v>
                </c:pt>
                <c:pt idx="3">
                  <c:v>3.5999999999999999E-3</c:v>
                </c:pt>
                <c:pt idx="4">
                  <c:v>6.1000000000000004E-3</c:v>
                </c:pt>
                <c:pt idx="5">
                  <c:v>3.7000000000000002E-3</c:v>
                </c:pt>
                <c:pt idx="6">
                  <c:v>3.8E-3</c:v>
                </c:pt>
                <c:pt idx="7">
                  <c:v>3.8E-3</c:v>
                </c:pt>
                <c:pt idx="8">
                  <c:v>1.6400000000000001E-2</c:v>
                </c:pt>
                <c:pt idx="9">
                  <c:v>3.3E-3</c:v>
                </c:pt>
                <c:pt idx="10">
                  <c:v>1.2800000000000001E-2</c:v>
                </c:pt>
                <c:pt idx="11">
                  <c:v>1.8599999999999998E-2</c:v>
                </c:pt>
                <c:pt idx="12">
                  <c:v>1.9E-2</c:v>
                </c:pt>
                <c:pt idx="13">
                  <c:v>2.0199999999999999E-2</c:v>
                </c:pt>
                <c:pt idx="14">
                  <c:v>2.3900000000000001E-2</c:v>
                </c:pt>
                <c:pt idx="15">
                  <c:v>3.0200000000000001E-2</c:v>
                </c:pt>
                <c:pt idx="16">
                  <c:v>2.7900000000000001E-2</c:v>
                </c:pt>
                <c:pt idx="17">
                  <c:v>1.49E-2</c:v>
                </c:pt>
              </c:numCache>
            </c:numRef>
          </c:xVal>
          <c:yVal>
            <c:numRef>
              <c:f>Sheet2!$G$4:$G$21</c:f>
              <c:numCache>
                <c:formatCode>General</c:formatCode>
                <c:ptCount val="18"/>
                <c:pt idx="0">
                  <c:v>14.73</c:v>
                </c:pt>
                <c:pt idx="1">
                  <c:v>13.66</c:v>
                </c:pt>
                <c:pt idx="2">
                  <c:v>13.84</c:v>
                </c:pt>
                <c:pt idx="3">
                  <c:v>13.46</c:v>
                </c:pt>
                <c:pt idx="4">
                  <c:v>13.22</c:v>
                </c:pt>
                <c:pt idx="5">
                  <c:v>13.91</c:v>
                </c:pt>
                <c:pt idx="6">
                  <c:v>13.87</c:v>
                </c:pt>
                <c:pt idx="7">
                  <c:v>14.53</c:v>
                </c:pt>
                <c:pt idx="8">
                  <c:v>10.24</c:v>
                </c:pt>
                <c:pt idx="9">
                  <c:v>15.07</c:v>
                </c:pt>
                <c:pt idx="10">
                  <c:v>13.91</c:v>
                </c:pt>
                <c:pt idx="11">
                  <c:v>9.74</c:v>
                </c:pt>
                <c:pt idx="12">
                  <c:v>10.06</c:v>
                </c:pt>
                <c:pt idx="13">
                  <c:v>9.7200000000000006</c:v>
                </c:pt>
                <c:pt idx="14">
                  <c:v>9.66</c:v>
                </c:pt>
                <c:pt idx="15">
                  <c:v>9.1199999999999992</c:v>
                </c:pt>
                <c:pt idx="16">
                  <c:v>10.199999999999999</c:v>
                </c:pt>
                <c:pt idx="17">
                  <c:v>9.3699999999999992</c:v>
                </c:pt>
              </c:numCache>
            </c:numRef>
          </c:yVal>
          <c:smooth val="0"/>
          <c:extLst>
            <c:ext xmlns:c16="http://schemas.microsoft.com/office/drawing/2014/chart" uri="{C3380CC4-5D6E-409C-BE32-E72D297353CC}">
              <c16:uniqueId val="{00000002-F174-49FD-9CF2-822C93F7D209}"/>
            </c:ext>
          </c:extLst>
        </c:ser>
        <c:dLbls>
          <c:showLegendKey val="0"/>
          <c:showVal val="0"/>
          <c:showCatName val="0"/>
          <c:showSerName val="0"/>
          <c:showPercent val="0"/>
          <c:showBubbleSize val="0"/>
        </c:dLbls>
        <c:axId val="-2032027024"/>
        <c:axId val="-2032026496"/>
      </c:scatterChart>
      <c:valAx>
        <c:axId val="-2032027024"/>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a:solidFill>
                      <a:schemeClr val="tx1"/>
                    </a:solidFill>
                  </a:rPr>
                  <a:t>FOD (</a:t>
                </a:r>
                <a:r>
                  <a:rPr lang="el-GR">
                    <a:solidFill>
                      <a:schemeClr val="tx1"/>
                    </a:solidFill>
                    <a:latin typeface="Calibri" panose="020F0502020204030204" pitchFamily="34" charset="0"/>
                    <a:cs typeface="Calibri" panose="020F0502020204030204" pitchFamily="34" charset="0"/>
                  </a:rPr>
                  <a:t>ρ</a:t>
                </a:r>
                <a:r>
                  <a:rPr lang="en-US">
                    <a:solidFill>
                      <a:schemeClr val="tx1"/>
                    </a:solidFill>
                    <a:latin typeface="Calibri" panose="020F0502020204030204" pitchFamily="34" charset="0"/>
                    <a:cs typeface="Calibri" panose="020F0502020204030204" pitchFamily="34" charset="0"/>
                  </a:rPr>
                  <a:t>)</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32026496"/>
        <c:crosses val="autoZero"/>
        <c:crossBetween val="midCat"/>
      </c:valAx>
      <c:valAx>
        <c:axId val="-2032026496"/>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a:solidFill>
                      <a:schemeClr val="tx1"/>
                    </a:solidFill>
                    <a:latin typeface="Calibri" panose="020F0502020204030204" pitchFamily="34" charset="0"/>
                    <a:cs typeface="Calibri" panose="020F0502020204030204" pitchFamily="34" charset="0"/>
                  </a:rPr>
                  <a:t>ΔE</a:t>
                </a:r>
                <a:r>
                  <a:rPr lang="en-US" baseline="-25000">
                    <a:solidFill>
                      <a:schemeClr val="tx1"/>
                    </a:solidFill>
                    <a:latin typeface="Calibri" panose="020F0502020204030204" pitchFamily="34" charset="0"/>
                    <a:cs typeface="Calibri" panose="020F0502020204030204" pitchFamily="34" charset="0"/>
                  </a:rPr>
                  <a:t>4</a:t>
                </a:r>
                <a:r>
                  <a:rPr lang="en-US" baseline="30000">
                    <a:solidFill>
                      <a:schemeClr val="tx1"/>
                    </a:solidFill>
                    <a:latin typeface="Calibri" panose="020F0502020204030204" pitchFamily="34" charset="0"/>
                    <a:cs typeface="Calibri" panose="020F0502020204030204" pitchFamily="34" charset="0"/>
                  </a:rPr>
                  <a:t>‡</a:t>
                </a:r>
                <a:r>
                  <a:rPr lang="en-US">
                    <a:solidFill>
                      <a:schemeClr val="tx1"/>
                    </a:solidFill>
                    <a:latin typeface="Calibri" panose="020F0502020204030204" pitchFamily="34" charset="0"/>
                    <a:cs typeface="Calibri" panose="020F0502020204030204" pitchFamily="34" charset="0"/>
                  </a:rPr>
                  <a:t> + ZPE (kcal/mol)</a:t>
                </a:r>
                <a:endParaRPr lang="en-US">
                  <a:solidFill>
                    <a:schemeClr val="tx1"/>
                  </a:solidFill>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32027024"/>
        <c:crosses val="autoZero"/>
        <c:crossBetween val="midCat"/>
      </c:valAx>
      <c:spPr>
        <a:noFill/>
        <a:ln>
          <a:solidFill>
            <a:schemeClr val="tx1"/>
          </a:solidFill>
        </a:ln>
        <a:effectLst/>
      </c:spPr>
    </c:plotArea>
    <c:legend>
      <c:legendPos val="b"/>
      <c:legendEntry>
        <c:idx val="2"/>
        <c:delete val="1"/>
      </c:legendEntry>
      <c:layout>
        <c:manualLayout>
          <c:xMode val="edge"/>
          <c:yMode val="edge"/>
          <c:x val="0.29498082812641119"/>
          <c:y val="0.8910856945801483"/>
          <c:w val="0.41003834374717757"/>
          <c:h val="0.1089143054198517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7016051825638584"/>
          <c:y val="7.6468543621828297E-2"/>
          <c:w val="0.76283234668659117"/>
          <c:h val="0.61227602024199534"/>
        </c:manualLayout>
      </c:layout>
      <c:scatterChart>
        <c:scatterStyle val="lineMarker"/>
        <c:varyColors val="0"/>
        <c:ser>
          <c:idx val="0"/>
          <c:order val="0"/>
          <c:tx>
            <c:v>Training Set</c:v>
          </c:tx>
          <c:spPr>
            <a:ln w="1905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linear"/>
            <c:dispRSqr val="1"/>
            <c:dispEq val="1"/>
            <c:trendlineLbl>
              <c:layout>
                <c:manualLayout>
                  <c:x val="-0.43805933017496901"/>
                  <c:y val="-3.475842891901286E-2"/>
                </c:manualLayout>
              </c:layout>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baseline="0"/>
                      <a:t>R</a:t>
                    </a:r>
                    <a:r>
                      <a:rPr lang="en-US" baseline="-25000"/>
                      <a:t>train</a:t>
                    </a:r>
                    <a:r>
                      <a:rPr lang="en-US" baseline="0"/>
                      <a:t>² = 0.602</a:t>
                    </a:r>
                  </a:p>
                  <a:p>
                    <a:pPr>
                      <a:defRPr/>
                    </a:pPr>
                    <a:r>
                      <a:rPr lang="en-US" baseline="0"/>
                      <a:t>MAE</a:t>
                    </a:r>
                    <a:r>
                      <a:rPr lang="en-US" baseline="-25000"/>
                      <a:t>train</a:t>
                    </a:r>
                    <a:r>
                      <a:rPr lang="en-US" baseline="0"/>
                      <a:t> = 1.00</a:t>
                    </a:r>
                  </a:p>
                  <a:p>
                    <a:pPr>
                      <a:defRPr/>
                    </a:pPr>
                    <a:r>
                      <a:rPr lang="en-US" baseline="0"/>
                      <a:t>R</a:t>
                    </a:r>
                    <a:r>
                      <a:rPr lang="en-US" baseline="-25000"/>
                      <a:t>test</a:t>
                    </a:r>
                    <a:r>
                      <a:rPr lang="en-US" baseline="30000"/>
                      <a:t>2</a:t>
                    </a:r>
                    <a:r>
                      <a:rPr lang="en-US" baseline="0"/>
                      <a:t> = 0.661</a:t>
                    </a:r>
                  </a:p>
                  <a:p>
                    <a:pPr>
                      <a:defRPr/>
                    </a:pPr>
                    <a:r>
                      <a:rPr lang="en-US" baseline="0"/>
                      <a:t>MAE</a:t>
                    </a:r>
                    <a:r>
                      <a:rPr lang="en-US" baseline="-25000"/>
                      <a:t>test</a:t>
                    </a:r>
                    <a:r>
                      <a:rPr lang="en-US" baseline="0"/>
                      <a:t> = 0.91</a:t>
                    </a:r>
                    <a:endParaRPr lang="en-US"/>
                  </a:p>
                </c:rich>
              </c:tx>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rendlineLbl>
          </c:trendline>
          <c:xVal>
            <c:numRef>
              <c:f>Sheet1!$C$20:$C$37</c:f>
              <c:numCache>
                <c:formatCode>General</c:formatCode>
                <c:ptCount val="18"/>
                <c:pt idx="0">
                  <c:v>0.27660000000000001</c:v>
                </c:pt>
                <c:pt idx="1">
                  <c:v>0.2482</c:v>
                </c:pt>
                <c:pt idx="2">
                  <c:v>0.24729999999999999</c:v>
                </c:pt>
                <c:pt idx="3">
                  <c:v>0.22889999999999999</c:v>
                </c:pt>
                <c:pt idx="4">
                  <c:v>0.26550000000000001</c:v>
                </c:pt>
                <c:pt idx="5">
                  <c:v>0.1643</c:v>
                </c:pt>
                <c:pt idx="6">
                  <c:v>0.14710000000000001</c:v>
                </c:pt>
                <c:pt idx="7">
                  <c:v>0.1348</c:v>
                </c:pt>
                <c:pt idx="8">
                  <c:v>0.1265</c:v>
                </c:pt>
                <c:pt idx="9">
                  <c:v>0.1245</c:v>
                </c:pt>
                <c:pt idx="10">
                  <c:v>0.13239999999999999</c:v>
                </c:pt>
                <c:pt idx="11">
                  <c:v>8.8700000000000001E-2</c:v>
                </c:pt>
                <c:pt idx="12">
                  <c:v>0.1913</c:v>
                </c:pt>
                <c:pt idx="13">
                  <c:v>0.1656</c:v>
                </c:pt>
                <c:pt idx="14">
                  <c:v>0.25280000000000002</c:v>
                </c:pt>
                <c:pt idx="15">
                  <c:v>0.25869999999999999</c:v>
                </c:pt>
                <c:pt idx="16">
                  <c:v>0.14860000000000001</c:v>
                </c:pt>
                <c:pt idx="17">
                  <c:v>0.24970000000000001</c:v>
                </c:pt>
              </c:numCache>
            </c:numRef>
          </c:xVal>
          <c:yVal>
            <c:numRef>
              <c:f>Sheet1!$D$20:$D$37</c:f>
              <c:numCache>
                <c:formatCode>General</c:formatCode>
                <c:ptCount val="18"/>
                <c:pt idx="0">
                  <c:v>15.32</c:v>
                </c:pt>
                <c:pt idx="1">
                  <c:v>13.87</c:v>
                </c:pt>
                <c:pt idx="2">
                  <c:v>14.03</c:v>
                </c:pt>
                <c:pt idx="3">
                  <c:v>13.16</c:v>
                </c:pt>
                <c:pt idx="4">
                  <c:v>15.07</c:v>
                </c:pt>
                <c:pt idx="5">
                  <c:v>14.84</c:v>
                </c:pt>
                <c:pt idx="6">
                  <c:v>13.91</c:v>
                </c:pt>
                <c:pt idx="7">
                  <c:v>9.74</c:v>
                </c:pt>
                <c:pt idx="8">
                  <c:v>9.7200000000000006</c:v>
                </c:pt>
                <c:pt idx="9">
                  <c:v>9.74</c:v>
                </c:pt>
                <c:pt idx="10">
                  <c:v>9.84</c:v>
                </c:pt>
                <c:pt idx="11">
                  <c:v>9.1199999999999992</c:v>
                </c:pt>
                <c:pt idx="12">
                  <c:v>10.199999999999999</c:v>
                </c:pt>
                <c:pt idx="13">
                  <c:v>9.35</c:v>
                </c:pt>
                <c:pt idx="14">
                  <c:v>13.74</c:v>
                </c:pt>
                <c:pt idx="15">
                  <c:v>13.46</c:v>
                </c:pt>
                <c:pt idx="16">
                  <c:v>12.53</c:v>
                </c:pt>
                <c:pt idx="17">
                  <c:v>13.91</c:v>
                </c:pt>
              </c:numCache>
            </c:numRef>
          </c:yVal>
          <c:smooth val="0"/>
          <c:extLst>
            <c:ext xmlns:c16="http://schemas.microsoft.com/office/drawing/2014/chart" uri="{C3380CC4-5D6E-409C-BE32-E72D297353CC}">
              <c16:uniqueId val="{00000001-9614-4DB0-8B90-EAA7B8D3350E}"/>
            </c:ext>
          </c:extLst>
        </c:ser>
        <c:ser>
          <c:idx val="1"/>
          <c:order val="1"/>
          <c:tx>
            <c:v>Test Set</c:v>
          </c:tx>
          <c:spPr>
            <a:ln w="25400" cap="rnd">
              <a:noFill/>
              <a:round/>
            </a:ln>
            <a:effectLst/>
          </c:spPr>
          <c:marker>
            <c:symbol val="circle"/>
            <c:size val="5"/>
            <c:spPr>
              <a:noFill/>
              <a:ln w="9525">
                <a:solidFill>
                  <a:schemeClr val="tx1"/>
                </a:solidFill>
              </a:ln>
              <a:effectLst/>
            </c:spPr>
          </c:marker>
          <c:xVal>
            <c:numRef>
              <c:f>Sheet1!$C$2:$C$19</c:f>
              <c:numCache>
                <c:formatCode>General</c:formatCode>
                <c:ptCount val="18"/>
                <c:pt idx="0">
                  <c:v>0.25330000000000003</c:v>
                </c:pt>
                <c:pt idx="1">
                  <c:v>0.24979999999999999</c:v>
                </c:pt>
                <c:pt idx="2">
                  <c:v>0.18029999999999999</c:v>
                </c:pt>
                <c:pt idx="3">
                  <c:v>0.17230000000000001</c:v>
                </c:pt>
                <c:pt idx="4">
                  <c:v>0.2291</c:v>
                </c:pt>
                <c:pt idx="5">
                  <c:v>0.21820000000000001</c:v>
                </c:pt>
                <c:pt idx="6">
                  <c:v>0.27229999999999999</c:v>
                </c:pt>
                <c:pt idx="7">
                  <c:v>0.1358</c:v>
                </c:pt>
                <c:pt idx="8">
                  <c:v>0.12470000000000001</c:v>
                </c:pt>
                <c:pt idx="9">
                  <c:v>0.12909999999999999</c:v>
                </c:pt>
                <c:pt idx="10">
                  <c:v>0.1087</c:v>
                </c:pt>
                <c:pt idx="11">
                  <c:v>0.24490000000000001</c:v>
                </c:pt>
                <c:pt idx="12">
                  <c:v>0.1774</c:v>
                </c:pt>
                <c:pt idx="13">
                  <c:v>0.19170000000000001</c:v>
                </c:pt>
                <c:pt idx="14">
                  <c:v>0.26790000000000003</c:v>
                </c:pt>
                <c:pt idx="15">
                  <c:v>0.14269999999999999</c:v>
                </c:pt>
                <c:pt idx="16">
                  <c:v>0.20979999999999999</c:v>
                </c:pt>
                <c:pt idx="17">
                  <c:v>0.1777</c:v>
                </c:pt>
              </c:numCache>
            </c:numRef>
          </c:xVal>
          <c:yVal>
            <c:numRef>
              <c:f>Sheet1!$D$2:$D$19</c:f>
              <c:numCache>
                <c:formatCode>General</c:formatCode>
                <c:ptCount val="18"/>
                <c:pt idx="0">
                  <c:v>14.53</c:v>
                </c:pt>
                <c:pt idx="1">
                  <c:v>14.24</c:v>
                </c:pt>
                <c:pt idx="2">
                  <c:v>10.58</c:v>
                </c:pt>
                <c:pt idx="3">
                  <c:v>10.24</c:v>
                </c:pt>
                <c:pt idx="4">
                  <c:v>14.61</c:v>
                </c:pt>
                <c:pt idx="5">
                  <c:v>11.79</c:v>
                </c:pt>
                <c:pt idx="6">
                  <c:v>14.73</c:v>
                </c:pt>
                <c:pt idx="7">
                  <c:v>10.09</c:v>
                </c:pt>
                <c:pt idx="8">
                  <c:v>11.19</c:v>
                </c:pt>
                <c:pt idx="9">
                  <c:v>10.06</c:v>
                </c:pt>
                <c:pt idx="10">
                  <c:v>9.66</c:v>
                </c:pt>
                <c:pt idx="11">
                  <c:v>13.66</c:v>
                </c:pt>
                <c:pt idx="12">
                  <c:v>10.86</c:v>
                </c:pt>
                <c:pt idx="13">
                  <c:v>9.3699999999999992</c:v>
                </c:pt>
                <c:pt idx="14">
                  <c:v>13.77</c:v>
                </c:pt>
                <c:pt idx="15">
                  <c:v>9.9</c:v>
                </c:pt>
                <c:pt idx="16">
                  <c:v>13.84</c:v>
                </c:pt>
                <c:pt idx="17">
                  <c:v>13.22</c:v>
                </c:pt>
              </c:numCache>
            </c:numRef>
          </c:yVal>
          <c:smooth val="0"/>
          <c:extLst>
            <c:ext xmlns:c16="http://schemas.microsoft.com/office/drawing/2014/chart" uri="{C3380CC4-5D6E-409C-BE32-E72D297353CC}">
              <c16:uniqueId val="{00000002-9614-4DB0-8B90-EAA7B8D3350E}"/>
            </c:ext>
          </c:extLst>
        </c:ser>
        <c:dLbls>
          <c:showLegendKey val="0"/>
          <c:showVal val="0"/>
          <c:showCatName val="0"/>
          <c:showSerName val="0"/>
          <c:showPercent val="0"/>
          <c:showBubbleSize val="0"/>
        </c:dLbls>
        <c:axId val="1111951296"/>
        <c:axId val="1111961696"/>
      </c:scatterChart>
      <c:valAx>
        <c:axId val="1111951296"/>
        <c:scaling>
          <c:orientation val="minMax"/>
        </c:scaling>
        <c:delete val="0"/>
        <c:axPos val="b"/>
        <c:title>
          <c:tx>
            <c:rich>
              <a:bodyPr rot="0" spcFirstLastPara="1" vertOverflow="ellipsis" vert="horz" wrap="square" anchor="ctr" anchorCtr="1"/>
              <a:lstStyle/>
              <a:p>
                <a:pPr>
                  <a:defRPr sz="800" b="0" i="1" u="none" strike="noStrike" kern="1200" baseline="0">
                    <a:solidFill>
                      <a:schemeClr val="tx1"/>
                    </a:solidFill>
                    <a:latin typeface="+mn-lt"/>
                    <a:ea typeface="+mn-ea"/>
                    <a:cs typeface="+mn-cs"/>
                  </a:defRPr>
                </a:pPr>
                <a:r>
                  <a:rPr lang="en-US" i="1"/>
                  <a:t>f(+) </a:t>
                </a:r>
                <a:r>
                  <a:rPr lang="en-US" i="0"/>
                  <a:t>Fukui Index</a:t>
                </a:r>
                <a:r>
                  <a:rPr lang="en-US" i="1"/>
                  <a:t> (</a:t>
                </a:r>
                <a:r>
                  <a:rPr lang="el-GR" i="0"/>
                  <a:t>Δρ</a:t>
                </a:r>
                <a:r>
                  <a:rPr lang="en-US" i="1"/>
                  <a:t>)</a:t>
                </a:r>
              </a:p>
            </c:rich>
          </c:tx>
          <c:overlay val="0"/>
          <c:spPr>
            <a:noFill/>
            <a:ln>
              <a:noFill/>
            </a:ln>
            <a:effectLst/>
          </c:spPr>
          <c:txPr>
            <a:bodyPr rot="0" spcFirstLastPara="1" vertOverflow="ellipsis" vert="horz" wrap="square" anchor="ctr" anchorCtr="1"/>
            <a:lstStyle/>
            <a:p>
              <a:pPr>
                <a:defRPr sz="800" b="0" i="1"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111961696"/>
        <c:crosses val="autoZero"/>
        <c:crossBetween val="midCat"/>
      </c:valAx>
      <c:valAx>
        <c:axId val="1111961696"/>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l-GR"/>
                  <a:t>Δ</a:t>
                </a:r>
                <a:r>
                  <a:rPr lang="en-US"/>
                  <a:t>E</a:t>
                </a:r>
                <a:r>
                  <a:rPr lang="en-US" baseline="-25000"/>
                  <a:t>4</a:t>
                </a:r>
                <a:r>
                  <a:rPr lang="en-US" baseline="30000"/>
                  <a:t>‡</a:t>
                </a:r>
                <a:r>
                  <a:rPr lang="en-US"/>
                  <a:t> + ZPE (kcal/mol)</a:t>
                </a:r>
                <a:endParaRPr lang="el-G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111951296"/>
        <c:crosses val="autoZero"/>
        <c:crossBetween val="midCat"/>
      </c:valAx>
      <c:spPr>
        <a:noFill/>
        <a:ln>
          <a:solidFill>
            <a:schemeClr val="tx1"/>
          </a:solidFill>
        </a:ln>
        <a:effectLst/>
      </c:spPr>
    </c:plotArea>
    <c:legend>
      <c:legendPos val="b"/>
      <c:legendEntry>
        <c:idx val="2"/>
        <c:delete val="1"/>
      </c:legendEntry>
      <c:layout>
        <c:manualLayout>
          <c:xMode val="edge"/>
          <c:yMode val="edge"/>
          <c:x val="0.29498082812641119"/>
          <c:y val="0.88413400879634585"/>
          <c:w val="0.41003834374717757"/>
          <c:h val="0.1089143054198517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solidFill>
            <a:schemeClr val="tx1"/>
          </a:solidFill>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4644831804783526"/>
          <c:y val="6.4801178203240065E-2"/>
          <c:w val="0.70767055577906779"/>
          <c:h val="0.62568993308826093"/>
        </c:manualLayout>
      </c:layout>
      <c:lineChart>
        <c:grouping val="standard"/>
        <c:varyColors val="0"/>
        <c:ser>
          <c:idx val="0"/>
          <c:order val="0"/>
          <c:tx>
            <c:strRef>
              <c:f>consolidate_charge_ev!$B$9</c:f>
              <c:strCache>
                <c:ptCount val="1"/>
                <c:pt idx="0">
                  <c:v>ethylene</c:v>
                </c:pt>
              </c:strCache>
            </c:strRef>
          </c:tx>
          <c:spPr>
            <a:ln w="19050" cap="sq">
              <a:solidFill>
                <a:sysClr val="windowText" lastClr="000000"/>
              </a:solidFill>
              <a:round/>
            </a:ln>
            <a:effectLst/>
          </c:spPr>
          <c:marker>
            <c:symbol val="none"/>
          </c:marker>
          <c:cat>
            <c:strRef>
              <c:f>consolidate_charge_ev!$C$8:$E$8</c:f>
              <c:strCache>
                <c:ptCount val="3"/>
                <c:pt idx="0">
                  <c:v>Reaction Complex</c:v>
                </c:pt>
                <c:pt idx="1">
                  <c:v>Transition State</c:v>
                </c:pt>
                <c:pt idx="2">
                  <c:v>Intermediate</c:v>
                </c:pt>
              </c:strCache>
            </c:strRef>
          </c:cat>
          <c:val>
            <c:numRef>
              <c:f>consolidate_charge_ev!$C$9:$E$9</c:f>
              <c:numCache>
                <c:formatCode>General</c:formatCode>
                <c:ptCount val="3"/>
                <c:pt idx="0">
                  <c:v>-7.539000000000004E-3</c:v>
                </c:pt>
                <c:pt idx="1">
                  <c:v>0.10083700000000001</c:v>
                </c:pt>
                <c:pt idx="2">
                  <c:v>0.14936199999999999</c:v>
                </c:pt>
              </c:numCache>
            </c:numRef>
          </c:val>
          <c:smooth val="0"/>
          <c:extLst>
            <c:ext xmlns:c16="http://schemas.microsoft.com/office/drawing/2014/chart" uri="{C3380CC4-5D6E-409C-BE32-E72D297353CC}">
              <c16:uniqueId val="{00000000-2206-4E0F-81F9-040FBBB04A9E}"/>
            </c:ext>
          </c:extLst>
        </c:ser>
        <c:ser>
          <c:idx val="1"/>
          <c:order val="1"/>
          <c:tx>
            <c:strRef>
              <c:f>consolidate_charge_ev!$B$10</c:f>
              <c:strCache>
                <c:ptCount val="1"/>
                <c:pt idx="0">
                  <c:v>vinyl chloride</c:v>
                </c:pt>
              </c:strCache>
            </c:strRef>
          </c:tx>
          <c:spPr>
            <a:ln w="19050" cap="rnd">
              <a:solidFill>
                <a:sysClr val="windowText" lastClr="000000"/>
              </a:solidFill>
              <a:prstDash val="sysDot"/>
              <a:round/>
            </a:ln>
            <a:effectLst/>
          </c:spPr>
          <c:marker>
            <c:symbol val="none"/>
          </c:marker>
          <c:cat>
            <c:strRef>
              <c:f>consolidate_charge_ev!$C$8:$E$8</c:f>
              <c:strCache>
                <c:ptCount val="3"/>
                <c:pt idx="0">
                  <c:v>Reaction Complex</c:v>
                </c:pt>
                <c:pt idx="1">
                  <c:v>Transition State</c:v>
                </c:pt>
                <c:pt idx="2">
                  <c:v>Intermediate</c:v>
                </c:pt>
              </c:strCache>
            </c:strRef>
          </c:cat>
          <c:val>
            <c:numRef>
              <c:f>consolidate_charge_ev!$C$10:$E$10</c:f>
              <c:numCache>
                <c:formatCode>General</c:formatCode>
                <c:ptCount val="3"/>
                <c:pt idx="0">
                  <c:v>-5.8307000000000005E-2</c:v>
                </c:pt>
                <c:pt idx="1">
                  <c:v>7.619200000000001E-2</c:v>
                </c:pt>
                <c:pt idx="2">
                  <c:v>8.091799999999999E-2</c:v>
                </c:pt>
              </c:numCache>
            </c:numRef>
          </c:val>
          <c:smooth val="0"/>
          <c:extLst>
            <c:ext xmlns:c16="http://schemas.microsoft.com/office/drawing/2014/chart" uri="{C3380CC4-5D6E-409C-BE32-E72D297353CC}">
              <c16:uniqueId val="{00000001-2206-4E0F-81F9-040FBBB04A9E}"/>
            </c:ext>
          </c:extLst>
        </c:ser>
        <c:ser>
          <c:idx val="2"/>
          <c:order val="2"/>
          <c:tx>
            <c:strRef>
              <c:f>consolidate_charge_ev!$B$11</c:f>
              <c:strCache>
                <c:ptCount val="1"/>
                <c:pt idx="0">
                  <c:v>nitroethylene</c:v>
                </c:pt>
              </c:strCache>
            </c:strRef>
          </c:tx>
          <c:spPr>
            <a:ln w="19050" cap="rnd">
              <a:solidFill>
                <a:sysClr val="windowText" lastClr="000000"/>
              </a:solidFill>
              <a:prstDash val="dash"/>
              <a:round/>
            </a:ln>
            <a:effectLst/>
          </c:spPr>
          <c:marker>
            <c:symbol val="none"/>
          </c:marker>
          <c:cat>
            <c:strRef>
              <c:f>consolidate_charge_ev!$C$8:$E$8</c:f>
              <c:strCache>
                <c:ptCount val="3"/>
                <c:pt idx="0">
                  <c:v>Reaction Complex</c:v>
                </c:pt>
                <c:pt idx="1">
                  <c:v>Transition State</c:v>
                </c:pt>
                <c:pt idx="2">
                  <c:v>Intermediate</c:v>
                </c:pt>
              </c:strCache>
            </c:strRef>
          </c:cat>
          <c:val>
            <c:numRef>
              <c:f>consolidate_charge_ev!$C$11:$E$11</c:f>
              <c:numCache>
                <c:formatCode>General</c:formatCode>
                <c:ptCount val="3"/>
                <c:pt idx="0">
                  <c:v>-2.678400000000003E-2</c:v>
                </c:pt>
                <c:pt idx="1">
                  <c:v>-0.100795</c:v>
                </c:pt>
                <c:pt idx="2">
                  <c:v>-6.1340000000000283E-3</c:v>
                </c:pt>
              </c:numCache>
            </c:numRef>
          </c:val>
          <c:smooth val="0"/>
          <c:extLst>
            <c:ext xmlns:c16="http://schemas.microsoft.com/office/drawing/2014/chart" uri="{C3380CC4-5D6E-409C-BE32-E72D297353CC}">
              <c16:uniqueId val="{00000002-2206-4E0F-81F9-040FBBB04A9E}"/>
            </c:ext>
          </c:extLst>
        </c:ser>
        <c:dLbls>
          <c:showLegendKey val="0"/>
          <c:showVal val="0"/>
          <c:showCatName val="0"/>
          <c:showSerName val="0"/>
          <c:showPercent val="0"/>
          <c:showBubbleSize val="0"/>
        </c:dLbls>
        <c:smooth val="0"/>
        <c:axId val="1093959487"/>
        <c:axId val="1093962815"/>
      </c:lineChart>
      <c:catAx>
        <c:axId val="1093959487"/>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a:t>Reaction Coordinate</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low"/>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093962815"/>
        <c:crossesAt val="-0.15000000000000002"/>
        <c:auto val="1"/>
        <c:lblAlgn val="ctr"/>
        <c:lblOffset val="100"/>
        <c:noMultiLvlLbl val="0"/>
      </c:catAx>
      <c:valAx>
        <c:axId val="1093962815"/>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a:t>Hirshfeld charge</a:t>
                </a:r>
              </a:p>
              <a:p>
                <a:pPr>
                  <a:defRPr/>
                </a:pPr>
                <a:r>
                  <a:rPr lang="en-US"/>
                  <a:t>(summed over the substrate)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low"/>
        <c:spPr>
          <a:noFill/>
          <a:ln>
            <a:solidFill>
              <a:schemeClr val="tx1"/>
            </a:solidFill>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093959487"/>
        <c:crosses val="autoZero"/>
        <c:crossBetween val="between"/>
      </c:valAx>
      <c:spPr>
        <a:noFill/>
        <a:ln>
          <a:solidFill>
            <a:schemeClr val="tx1"/>
          </a:solidFill>
        </a:ln>
        <a:effectLst/>
      </c:spPr>
    </c:plotArea>
    <c:legend>
      <c:legendPos val="b"/>
      <c:layout>
        <c:manualLayout>
          <c:xMode val="edge"/>
          <c:yMode val="edge"/>
          <c:x val="4.9999917893474993E-2"/>
          <c:y val="0.90770354736585768"/>
          <c:w val="0.89999983578694998"/>
          <c:h val="9.2296452634142379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800">
          <a:solidFill>
            <a:schemeClr val="tx1"/>
          </a:solidFill>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7016051825638601"/>
          <c:y val="7.6468543621828297E-2"/>
          <c:w val="0.76704506827157604"/>
          <c:h val="0.58446927710678498"/>
        </c:manualLayout>
      </c:layout>
      <c:scatterChart>
        <c:scatterStyle val="lineMarker"/>
        <c:varyColors val="0"/>
        <c:ser>
          <c:idx val="0"/>
          <c:order val="0"/>
          <c:tx>
            <c:v>Training Set</c:v>
          </c:tx>
          <c:spPr>
            <a:ln w="19050" cap="rnd">
              <a:noFill/>
              <a:round/>
            </a:ln>
            <a:effectLst/>
          </c:spPr>
          <c:marker>
            <c:symbol val="circle"/>
            <c:size val="5"/>
            <c:spPr>
              <a:solidFill>
                <a:sysClr val="windowText" lastClr="000000"/>
              </a:solidFill>
              <a:ln w="9525">
                <a:solidFill>
                  <a:sysClr val="windowText" lastClr="000000"/>
                </a:solidFill>
              </a:ln>
              <a:effectLst/>
            </c:spPr>
          </c:marker>
          <c:trendline>
            <c:spPr>
              <a:ln w="19050" cap="rnd">
                <a:solidFill>
                  <a:sysClr val="windowText" lastClr="000000"/>
                </a:solidFill>
                <a:prstDash val="sysDot"/>
              </a:ln>
              <a:effectLst/>
            </c:spPr>
            <c:trendlineType val="linear"/>
            <c:forward val="3"/>
            <c:backward val="3"/>
            <c:dispRSqr val="0"/>
            <c:dispEq val="0"/>
          </c:trendline>
          <c:xVal>
            <c:numRef>
              <c:f>dataforLR!$G$20:$G$37</c:f>
              <c:numCache>
                <c:formatCode>General</c:formatCode>
                <c:ptCount val="18"/>
                <c:pt idx="0">
                  <c:v>14.572239</c:v>
                </c:pt>
                <c:pt idx="1">
                  <c:v>14.311659000000001</c:v>
                </c:pt>
                <c:pt idx="2">
                  <c:v>14.453967</c:v>
                </c:pt>
                <c:pt idx="3">
                  <c:v>12.512632</c:v>
                </c:pt>
                <c:pt idx="4">
                  <c:v>14.227468</c:v>
                </c:pt>
                <c:pt idx="5">
                  <c:v>14.293051999999999</c:v>
                </c:pt>
                <c:pt idx="6">
                  <c:v>14.312258999999999</c:v>
                </c:pt>
                <c:pt idx="7">
                  <c:v>14.059782</c:v>
                </c:pt>
                <c:pt idx="8">
                  <c:v>14.198092000000001</c:v>
                </c:pt>
                <c:pt idx="9">
                  <c:v>13.008964000000001</c:v>
                </c:pt>
                <c:pt idx="10">
                  <c:v>12.019174</c:v>
                </c:pt>
                <c:pt idx="11">
                  <c:v>10.292387</c:v>
                </c:pt>
                <c:pt idx="12">
                  <c:v>9.8998989999999996</c:v>
                </c:pt>
                <c:pt idx="13">
                  <c:v>9.7622420000000005</c:v>
                </c:pt>
                <c:pt idx="14">
                  <c:v>10.38236</c:v>
                </c:pt>
                <c:pt idx="15">
                  <c:v>8.5372260000000004</c:v>
                </c:pt>
                <c:pt idx="16">
                  <c:v>10.482950000000001</c:v>
                </c:pt>
                <c:pt idx="17">
                  <c:v>10.223647</c:v>
                </c:pt>
              </c:numCache>
            </c:numRef>
          </c:xVal>
          <c:yVal>
            <c:numRef>
              <c:f>dataforLR!$T$20:$T$37</c:f>
              <c:numCache>
                <c:formatCode>General</c:formatCode>
                <c:ptCount val="18"/>
                <c:pt idx="0">
                  <c:v>15.32</c:v>
                </c:pt>
                <c:pt idx="1">
                  <c:v>13.74</c:v>
                </c:pt>
                <c:pt idx="2">
                  <c:v>13.46</c:v>
                </c:pt>
                <c:pt idx="3">
                  <c:v>12.53</c:v>
                </c:pt>
                <c:pt idx="4">
                  <c:v>13.91</c:v>
                </c:pt>
                <c:pt idx="5">
                  <c:v>13.87</c:v>
                </c:pt>
                <c:pt idx="6">
                  <c:v>14.03</c:v>
                </c:pt>
                <c:pt idx="7">
                  <c:v>13.16</c:v>
                </c:pt>
                <c:pt idx="8">
                  <c:v>15.07</c:v>
                </c:pt>
                <c:pt idx="9">
                  <c:v>14.84</c:v>
                </c:pt>
                <c:pt idx="10">
                  <c:v>13.91</c:v>
                </c:pt>
                <c:pt idx="11">
                  <c:v>9.74</c:v>
                </c:pt>
                <c:pt idx="12">
                  <c:v>9.7200000000000006</c:v>
                </c:pt>
                <c:pt idx="13">
                  <c:v>9.74</c:v>
                </c:pt>
                <c:pt idx="14">
                  <c:v>9.84</c:v>
                </c:pt>
                <c:pt idx="15">
                  <c:v>9.1199999999999992</c:v>
                </c:pt>
                <c:pt idx="16">
                  <c:v>10.199999999999999</c:v>
                </c:pt>
                <c:pt idx="17">
                  <c:v>9.35</c:v>
                </c:pt>
              </c:numCache>
            </c:numRef>
          </c:yVal>
          <c:smooth val="0"/>
          <c:extLst>
            <c:ext xmlns:c16="http://schemas.microsoft.com/office/drawing/2014/chart" uri="{C3380CC4-5D6E-409C-BE32-E72D297353CC}">
              <c16:uniqueId val="{00000000-8C66-4F53-AE32-7505D3EC04BB}"/>
            </c:ext>
          </c:extLst>
        </c:ser>
        <c:ser>
          <c:idx val="1"/>
          <c:order val="1"/>
          <c:tx>
            <c:v>Test Set</c:v>
          </c:tx>
          <c:spPr>
            <a:ln w="25400" cap="rnd">
              <a:noFill/>
              <a:round/>
            </a:ln>
            <a:effectLst/>
          </c:spPr>
          <c:marker>
            <c:symbol val="circle"/>
            <c:size val="5"/>
            <c:spPr>
              <a:noFill/>
              <a:ln w="9525">
                <a:solidFill>
                  <a:sysClr val="windowText" lastClr="000000"/>
                </a:solidFill>
              </a:ln>
              <a:effectLst/>
            </c:spPr>
          </c:marker>
          <c:xVal>
            <c:numRef>
              <c:f>dataforLR!$G$2:$G$19</c:f>
              <c:numCache>
                <c:formatCode>General</c:formatCode>
                <c:ptCount val="18"/>
                <c:pt idx="0">
                  <c:v>14.372503</c:v>
                </c:pt>
                <c:pt idx="1">
                  <c:v>13.751317999999999</c:v>
                </c:pt>
                <c:pt idx="2">
                  <c:v>12.730862</c:v>
                </c:pt>
                <c:pt idx="3">
                  <c:v>13.700677000000001</c:v>
                </c:pt>
                <c:pt idx="4">
                  <c:v>14.338467</c:v>
                </c:pt>
                <c:pt idx="5">
                  <c:v>14.226762000000001</c:v>
                </c:pt>
                <c:pt idx="6">
                  <c:v>11.615228</c:v>
                </c:pt>
                <c:pt idx="7">
                  <c:v>11.671535</c:v>
                </c:pt>
                <c:pt idx="8">
                  <c:v>14.074619999999999</c:v>
                </c:pt>
                <c:pt idx="9">
                  <c:v>12.692704000000001</c:v>
                </c:pt>
                <c:pt idx="10">
                  <c:v>10.447423000000001</c:v>
                </c:pt>
                <c:pt idx="11">
                  <c:v>9.8827300000000005</c:v>
                </c:pt>
                <c:pt idx="12">
                  <c:v>10.251448</c:v>
                </c:pt>
                <c:pt idx="13">
                  <c:v>9.4376230000000003</c:v>
                </c:pt>
                <c:pt idx="14">
                  <c:v>10.998759</c:v>
                </c:pt>
                <c:pt idx="15">
                  <c:v>12.144448000000001</c:v>
                </c:pt>
                <c:pt idx="16">
                  <c:v>14.683890999999999</c:v>
                </c:pt>
                <c:pt idx="17">
                  <c:v>9.4123370000000008</c:v>
                </c:pt>
              </c:numCache>
            </c:numRef>
          </c:xVal>
          <c:yVal>
            <c:numRef>
              <c:f>dataforLR!$T$2:$T$19</c:f>
              <c:numCache>
                <c:formatCode>General</c:formatCode>
                <c:ptCount val="18"/>
                <c:pt idx="0">
                  <c:v>14.73</c:v>
                </c:pt>
                <c:pt idx="1">
                  <c:v>13.66</c:v>
                </c:pt>
                <c:pt idx="2">
                  <c:v>13.84</c:v>
                </c:pt>
                <c:pt idx="3">
                  <c:v>13.22</c:v>
                </c:pt>
                <c:pt idx="4">
                  <c:v>14.53</c:v>
                </c:pt>
                <c:pt idx="5">
                  <c:v>14.24</c:v>
                </c:pt>
                <c:pt idx="6">
                  <c:v>10.58</c:v>
                </c:pt>
                <c:pt idx="7">
                  <c:v>10.24</c:v>
                </c:pt>
                <c:pt idx="8">
                  <c:v>14.61</c:v>
                </c:pt>
                <c:pt idx="9">
                  <c:v>11.79</c:v>
                </c:pt>
                <c:pt idx="10">
                  <c:v>10.09</c:v>
                </c:pt>
                <c:pt idx="11">
                  <c:v>11.19</c:v>
                </c:pt>
                <c:pt idx="12">
                  <c:v>10.06</c:v>
                </c:pt>
                <c:pt idx="13">
                  <c:v>9.66</c:v>
                </c:pt>
                <c:pt idx="14">
                  <c:v>10.86</c:v>
                </c:pt>
                <c:pt idx="15">
                  <c:v>9.3699999999999992</c:v>
                </c:pt>
                <c:pt idx="16">
                  <c:v>13.77</c:v>
                </c:pt>
                <c:pt idx="17">
                  <c:v>9.9</c:v>
                </c:pt>
              </c:numCache>
            </c:numRef>
          </c:yVal>
          <c:smooth val="0"/>
          <c:extLst>
            <c:ext xmlns:c16="http://schemas.microsoft.com/office/drawing/2014/chart" uri="{C3380CC4-5D6E-409C-BE32-E72D297353CC}">
              <c16:uniqueId val="{00000001-8C66-4F53-AE32-7505D3EC04BB}"/>
            </c:ext>
          </c:extLst>
        </c:ser>
        <c:dLbls>
          <c:showLegendKey val="0"/>
          <c:showVal val="0"/>
          <c:showCatName val="0"/>
          <c:showSerName val="0"/>
          <c:showPercent val="0"/>
          <c:showBubbleSize val="0"/>
        </c:dLbls>
        <c:axId val="-2032053808"/>
        <c:axId val="-2031717584"/>
      </c:scatterChart>
      <c:valAx>
        <c:axId val="-2032053808"/>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l-GR" sz="800" b="0" i="0" baseline="0">
                    <a:effectLst/>
                  </a:rPr>
                  <a:t>Δ</a:t>
                </a:r>
                <a:r>
                  <a:rPr lang="en-US" sz="800" b="0" i="0" baseline="0">
                    <a:effectLst/>
                  </a:rPr>
                  <a:t>E</a:t>
                </a:r>
                <a:r>
                  <a:rPr lang="en-US" sz="800" b="0" i="0" baseline="-25000">
                    <a:effectLst/>
                  </a:rPr>
                  <a:t>4</a:t>
                </a:r>
                <a:r>
                  <a:rPr lang="en-US" sz="800" b="0" i="0" baseline="30000">
                    <a:effectLst/>
                  </a:rPr>
                  <a:t>‡</a:t>
                </a:r>
                <a:r>
                  <a:rPr lang="en-US" sz="800" b="0" i="0" baseline="0">
                    <a:effectLst/>
                  </a:rPr>
                  <a:t> + ZPE, MLR (kcal/mol)</a:t>
                </a:r>
                <a:endParaRPr lang="el-GR" sz="800" b="0" i="0" baseline="0">
                  <a:effectLst/>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31717584"/>
        <c:crosses val="autoZero"/>
        <c:crossBetween val="midCat"/>
      </c:valAx>
      <c:valAx>
        <c:axId val="-2031717584"/>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l-GR" sz="800" b="0" i="0" baseline="0">
                    <a:effectLst/>
                  </a:rPr>
                  <a:t>Δ</a:t>
                </a:r>
                <a:r>
                  <a:rPr lang="en-US" sz="800" b="0" i="0" baseline="0">
                    <a:effectLst/>
                  </a:rPr>
                  <a:t>E</a:t>
                </a:r>
                <a:r>
                  <a:rPr lang="en-US" sz="800" b="0" i="0" baseline="-25000">
                    <a:effectLst/>
                  </a:rPr>
                  <a:t>4</a:t>
                </a:r>
                <a:r>
                  <a:rPr lang="en-US" sz="800" b="0" i="0" baseline="30000">
                    <a:effectLst/>
                  </a:rPr>
                  <a:t>‡</a:t>
                </a:r>
                <a:r>
                  <a:rPr lang="en-US" sz="800" b="0" i="0" baseline="0">
                    <a:effectLst/>
                  </a:rPr>
                  <a:t> + ZPE, DFT (kcal/mol)</a:t>
                </a:r>
                <a:endParaRPr lang="el-GR" sz="800" b="0" i="0" baseline="0">
                  <a:effectLst/>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32053808"/>
        <c:crosses val="autoZero"/>
        <c:crossBetween val="midCat"/>
      </c:valAx>
      <c:spPr>
        <a:noFill/>
        <a:ln>
          <a:solidFill>
            <a:sysClr val="windowText" lastClr="000000"/>
          </a:solid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solidFill>
            <a:schemeClr val="tx1"/>
          </a:solidFill>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DB998-C05C-9B41-9F31-2A1B02164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acsPageWide-MSW2010.dotx</Template>
  <TotalTime>8784</TotalTime>
  <Pages>1</Pages>
  <Words>22524</Words>
  <Characters>128387</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150610</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Phillip Gingrich</dc:creator>
  <cp:keywords/>
  <cp:lastModifiedBy>Phillip Gingrich</cp:lastModifiedBy>
  <cp:revision>1</cp:revision>
  <cp:lastPrinted>2011-04-15T21:20:00Z</cp:lastPrinted>
  <dcterms:created xsi:type="dcterms:W3CDTF">2021-10-22T05:33:00Z</dcterms:created>
  <dcterms:modified xsi:type="dcterms:W3CDTF">2022-03-24T20:04:00Z</dcterms:modified>
</cp:coreProperties>
</file>